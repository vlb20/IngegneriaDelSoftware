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D9A58" w14:textId="56F68499" w:rsidR="003A399E" w:rsidRDefault="00936DB3">
      <w:r w:rsidRPr="00936DB3">
        <w:rPr>
          <w:noProof/>
        </w:rPr>
        <w:drawing>
          <wp:anchor distT="0" distB="0" distL="114300" distR="114300" simplePos="0" relativeHeight="251658246" behindDoc="0" locked="0" layoutInCell="1" allowOverlap="1" wp14:anchorId="17A20ABA" wp14:editId="3E8240A9">
            <wp:simplePos x="0" y="0"/>
            <wp:positionH relativeFrom="column">
              <wp:posOffset>1426210</wp:posOffset>
            </wp:positionH>
            <wp:positionV relativeFrom="paragraph">
              <wp:posOffset>-228600</wp:posOffset>
            </wp:positionV>
            <wp:extent cx="3257550" cy="860425"/>
            <wp:effectExtent l="0" t="0" r="0" b="3175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1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xmlns:arto="http://schemas.microsoft.com/office/word/2006/arto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3D340B0B" w14:textId="77777777" w:rsidR="00936DB3" w:rsidRPr="008C615C" w:rsidRDefault="00936DB3" w:rsidP="00936DB3">
      <w:pPr>
        <w:spacing w:before="120" w:after="60"/>
        <w:jc w:val="center"/>
        <w:rPr>
          <w:rFonts w:ascii="Calibri" w:hAnsi="Calibri" w:cs="Times New Roman"/>
          <w:b/>
          <w:bCs/>
          <w:smallCaps/>
          <w:color w:val="000090"/>
          <w:sz w:val="28"/>
          <w:szCs w:val="22"/>
        </w:rPr>
      </w:pPr>
      <w:r w:rsidRPr="008C615C">
        <w:rPr>
          <w:rFonts w:ascii="Times New Roman" w:hAnsi="Times New Roman" w:cs="Times New Roman"/>
          <w:smallCaps/>
          <w:color w:val="000090"/>
          <w:sz w:val="28"/>
          <w:szCs w:val="66"/>
        </w:rPr>
        <w:t>Università degli Studi di Napoli Federico II</w:t>
      </w:r>
    </w:p>
    <w:p w14:paraId="109889C7" w14:textId="77777777" w:rsidR="00936DB3" w:rsidRPr="002A69AE" w:rsidRDefault="00936DB3" w:rsidP="00936DB3">
      <w:pPr>
        <w:spacing w:before="120"/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Corso di Laurea in Ingegneria Informatica</w:t>
      </w:r>
    </w:p>
    <w:p w14:paraId="46EA5688" w14:textId="77777777" w:rsidR="00936DB3" w:rsidRPr="00686753" w:rsidRDefault="00936DB3" w:rsidP="00963A8B">
      <w:pPr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 w:rsidRPr="00686753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Corso di Ingegneria del Software</w:t>
      </w:r>
    </w:p>
    <w:p w14:paraId="270684F0" w14:textId="292CA5EB" w:rsidR="00963A8B" w:rsidRPr="00686753" w:rsidRDefault="00215FAE" w:rsidP="00936DB3">
      <w:pPr>
        <w:spacing w:after="240"/>
        <w:jc w:val="center"/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</w:pPr>
      <w:r w:rsidRPr="00686753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 xml:space="preserve">Prof. </w:t>
      </w:r>
      <w:r w:rsidR="0086372B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A.R. Fasolino</w:t>
      </w:r>
      <w:r w:rsidRPr="00686753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 xml:space="preserve"> - </w:t>
      </w:r>
      <w:r w:rsidR="00963A8B" w:rsidRPr="00686753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A.A. 202</w:t>
      </w:r>
      <w:r w:rsidR="00BE0608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2</w:t>
      </w:r>
      <w:r w:rsidR="00963A8B" w:rsidRPr="00686753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 xml:space="preserve"> - 2</w:t>
      </w:r>
      <w:r w:rsidR="00BE0608">
        <w:rPr>
          <w:rFonts w:ascii="Times New Roman" w:hAnsi="Times New Roman" w:cs="Times New Roman"/>
          <w:b/>
          <w:bCs/>
          <w:smallCaps/>
          <w:color w:val="0000FF"/>
          <w:sz w:val="28"/>
          <w:szCs w:val="66"/>
        </w:rPr>
        <w:t>3</w:t>
      </w:r>
    </w:p>
    <w:p w14:paraId="4026A362" w14:textId="703BB187" w:rsidR="00936DB3" w:rsidRPr="00686753" w:rsidRDefault="00F42D2C" w:rsidP="00936DB3">
      <w:pPr>
        <w:spacing w:after="240"/>
        <w:jc w:val="center"/>
        <w:rPr>
          <w:rFonts w:asciiTheme="majorBidi" w:hAnsiTheme="majorBidi" w:cstheme="majorBidi"/>
          <w:b/>
          <w:bCs/>
          <w:i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i/>
          <w:noProof/>
          <w:color w:val="FF0000"/>
          <w:sz w:val="36"/>
          <w:szCs w:val="36"/>
        </w:rPr>
        <w:drawing>
          <wp:inline distT="0" distB="0" distL="0" distR="0" wp14:anchorId="2EB02404" wp14:editId="1E2B25E1">
            <wp:extent cx="4585522" cy="3023530"/>
            <wp:effectExtent l="0" t="0" r="5715" b="5715"/>
            <wp:docPr id="938446386" name="Immagine 938446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46386" name="Immagine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6265" cy="303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949" w14:textId="77777777" w:rsidR="00936DB3" w:rsidRPr="00A87885" w:rsidRDefault="00936DB3" w:rsidP="00936DB3">
      <w:pPr>
        <w:spacing w:after="240"/>
        <w:jc w:val="center"/>
        <w:rPr>
          <w:rFonts w:asciiTheme="majorBidi" w:hAnsiTheme="majorBidi" w:cstheme="majorBidi"/>
          <w:b/>
          <w:bCs/>
          <w:i/>
          <w:color w:val="1F497D" w:themeColor="text2"/>
          <w:sz w:val="36"/>
          <w:szCs w:val="36"/>
        </w:rPr>
      </w:pPr>
      <w:r w:rsidRPr="00A87885">
        <w:rPr>
          <w:rFonts w:asciiTheme="majorBidi" w:hAnsiTheme="majorBidi" w:cstheme="majorBidi"/>
          <w:b/>
          <w:bCs/>
          <w:i/>
          <w:color w:val="1F497D" w:themeColor="text2"/>
          <w:sz w:val="36"/>
          <w:szCs w:val="36"/>
        </w:rPr>
        <w:t xml:space="preserve">Progetto </w:t>
      </w:r>
    </w:p>
    <w:p w14:paraId="16AD0785" w14:textId="77777777" w:rsidR="00530823" w:rsidRPr="00A87885" w:rsidRDefault="00530823" w:rsidP="00936DB3">
      <w:pPr>
        <w:spacing w:after="240"/>
        <w:jc w:val="center"/>
        <w:rPr>
          <w:rFonts w:asciiTheme="majorBidi" w:hAnsiTheme="majorBidi" w:cstheme="majorBidi"/>
          <w:color w:val="1F497D" w:themeColor="text2"/>
          <w:sz w:val="48"/>
          <w:szCs w:val="48"/>
        </w:rPr>
      </w:pPr>
      <w:r w:rsidRPr="00A87885">
        <w:rPr>
          <w:rFonts w:asciiTheme="majorBidi" w:hAnsiTheme="majorBidi" w:cstheme="majorBidi"/>
          <w:color w:val="1F497D" w:themeColor="text2"/>
          <w:sz w:val="48"/>
          <w:szCs w:val="48"/>
        </w:rPr>
        <w:t>Gestione Istituto Scolastico</w:t>
      </w:r>
    </w:p>
    <w:p w14:paraId="0D74B177" w14:textId="1E580987" w:rsidR="00936DB3" w:rsidRPr="00A87885" w:rsidRDefault="006F492A" w:rsidP="00F5408C">
      <w:pPr>
        <w:spacing w:after="240"/>
        <w:jc w:val="center"/>
        <w:rPr>
          <w:rFonts w:asciiTheme="majorBidi" w:hAnsiTheme="majorBidi" w:cstheme="majorBidi"/>
          <w:color w:val="1F497D" w:themeColor="text2"/>
          <w:sz w:val="48"/>
          <w:szCs w:val="48"/>
        </w:rPr>
      </w:pPr>
      <w:r w:rsidRPr="00A87885">
        <w:rPr>
          <w:rFonts w:asciiTheme="majorBidi" w:hAnsiTheme="majorBidi" w:cstheme="majorBidi"/>
          <w:color w:val="1F497D" w:themeColor="text2"/>
          <w:sz w:val="48"/>
          <w:szCs w:val="48"/>
        </w:rPr>
        <w:t>“</w:t>
      </w:r>
      <w:proofErr w:type="spellStart"/>
      <w:r w:rsidR="00F42D2C" w:rsidRPr="00A87885">
        <w:rPr>
          <w:rFonts w:asciiTheme="majorBidi" w:hAnsiTheme="majorBidi" w:cstheme="majorBidi"/>
          <w:color w:val="1F497D" w:themeColor="text2"/>
          <w:sz w:val="48"/>
          <w:szCs w:val="48"/>
        </w:rPr>
        <w:t>Learnopolis</w:t>
      </w:r>
      <w:proofErr w:type="spellEnd"/>
      <w:r w:rsidR="00352EAF" w:rsidRPr="00A87885">
        <w:rPr>
          <w:rFonts w:asciiTheme="majorBidi" w:hAnsiTheme="majorBidi" w:cstheme="majorBidi"/>
          <w:color w:val="1F497D" w:themeColor="text2"/>
          <w:sz w:val="48"/>
          <w:szCs w:val="48"/>
        </w:rPr>
        <w:t>”</w:t>
      </w:r>
    </w:p>
    <w:p w14:paraId="50C8E1B2" w14:textId="6A2D3A25" w:rsidR="00936DB3" w:rsidRPr="00A87885" w:rsidRDefault="00936DB3" w:rsidP="00936DB3">
      <w:pPr>
        <w:spacing w:after="240"/>
        <w:jc w:val="center"/>
        <w:rPr>
          <w:rFonts w:asciiTheme="majorBidi" w:hAnsiTheme="majorBidi" w:cstheme="majorBidi"/>
          <w:color w:val="1F497D" w:themeColor="text2"/>
          <w:sz w:val="36"/>
          <w:szCs w:val="36"/>
        </w:rPr>
      </w:pPr>
    </w:p>
    <w:p w14:paraId="45873DBC" w14:textId="77777777" w:rsidR="00936DB3" w:rsidRPr="00686753" w:rsidRDefault="00936DB3" w:rsidP="00936DB3">
      <w:pPr>
        <w:spacing w:after="240"/>
        <w:jc w:val="center"/>
        <w:rPr>
          <w:rFonts w:asciiTheme="majorBidi" w:hAnsiTheme="majorBidi" w:cstheme="majorBidi"/>
          <w:color w:val="FF0000"/>
          <w:sz w:val="36"/>
          <w:szCs w:val="36"/>
        </w:rPr>
      </w:pPr>
    </w:p>
    <w:p w14:paraId="727BDE82" w14:textId="359741AE" w:rsidR="004255E9" w:rsidRDefault="0031500B" w:rsidP="002E573D">
      <w:pPr>
        <w:rPr>
          <w:color w:val="244061" w:themeColor="accent1" w:themeShade="80"/>
        </w:rPr>
      </w:pPr>
      <w:r w:rsidRPr="00686753">
        <w:rPr>
          <w:color w:val="244061" w:themeColor="accent1" w:themeShade="80"/>
          <w:sz w:val="36"/>
        </w:rPr>
        <w:t>Student</w:t>
      </w:r>
      <w:r w:rsidR="002E573D" w:rsidRPr="00686753">
        <w:rPr>
          <w:color w:val="244061" w:themeColor="accent1" w:themeShade="80"/>
          <w:sz w:val="36"/>
        </w:rPr>
        <w:t>e</w:t>
      </w:r>
      <w:r w:rsidRPr="00686753">
        <w:rPr>
          <w:color w:val="244061" w:themeColor="accent1" w:themeShade="80"/>
          <w:sz w:val="36"/>
        </w:rPr>
        <w:t>:</w:t>
      </w:r>
      <w:r w:rsidR="002E573D" w:rsidRPr="00686753">
        <w:rPr>
          <w:color w:val="244061" w:themeColor="accent1" w:themeShade="80"/>
          <w:sz w:val="36"/>
        </w:rPr>
        <w:tab/>
      </w:r>
      <w:r w:rsidR="004255E9">
        <w:rPr>
          <w:color w:val="244061" w:themeColor="accent1" w:themeShade="80"/>
        </w:rPr>
        <w:t>Cristina Carleo N46005492                 cr.carleo@studenti.unina.it</w:t>
      </w:r>
    </w:p>
    <w:p w14:paraId="00EFF095" w14:textId="0772A73F" w:rsidR="00936DB3" w:rsidRPr="004255E9" w:rsidRDefault="004255E9" w:rsidP="004255E9">
      <w:pPr>
        <w:ind w:left="1416" w:firstLine="708"/>
        <w:rPr>
          <w:color w:val="244061" w:themeColor="accent1" w:themeShade="80"/>
        </w:rPr>
      </w:pPr>
      <w:r>
        <w:rPr>
          <w:color w:val="244061" w:themeColor="accent1" w:themeShade="80"/>
        </w:rPr>
        <w:t>V</w:t>
      </w:r>
      <w:r w:rsidRPr="004255E9">
        <w:rPr>
          <w:color w:val="244061" w:themeColor="accent1" w:themeShade="80"/>
        </w:rPr>
        <w:t>incenzo Luigi Bruno N46005698</w:t>
      </w:r>
      <w:r>
        <w:rPr>
          <w:color w:val="244061" w:themeColor="accent1" w:themeShade="80"/>
        </w:rPr>
        <w:t xml:space="preserve">   </w:t>
      </w:r>
      <w:r w:rsidRPr="004255E9">
        <w:rPr>
          <w:color w:val="244061" w:themeColor="accent1" w:themeShade="80"/>
        </w:rPr>
        <w:t xml:space="preserve"> vincenzol</w:t>
      </w:r>
      <w:r>
        <w:rPr>
          <w:color w:val="244061" w:themeColor="accent1" w:themeShade="80"/>
        </w:rPr>
        <w:t>.</w:t>
      </w:r>
      <w:r w:rsidRPr="004255E9">
        <w:rPr>
          <w:color w:val="244061" w:themeColor="accent1" w:themeShade="80"/>
        </w:rPr>
        <w:t xml:space="preserve">bruno@studenti.unina.it </w:t>
      </w:r>
    </w:p>
    <w:p w14:paraId="58F28EF1" w14:textId="06BF74B3" w:rsidR="004255E9" w:rsidRPr="004255E9" w:rsidRDefault="004255E9" w:rsidP="002E573D">
      <w:pPr>
        <w:rPr>
          <w:color w:val="FF0000"/>
          <w:highlight w:val="yellow"/>
        </w:rPr>
      </w:pPr>
      <w:r w:rsidRPr="004255E9">
        <w:rPr>
          <w:color w:val="244061" w:themeColor="accent1" w:themeShade="80"/>
        </w:rPr>
        <w:tab/>
      </w:r>
      <w:r w:rsidRPr="004255E9">
        <w:rPr>
          <w:color w:val="244061" w:themeColor="accent1" w:themeShade="80"/>
        </w:rPr>
        <w:tab/>
      </w:r>
      <w:r w:rsidRPr="004255E9">
        <w:rPr>
          <w:color w:val="244061" w:themeColor="accent1" w:themeShade="80"/>
        </w:rPr>
        <w:tab/>
        <w:t xml:space="preserve">Anna Flavia De Rosa N46005699 </w:t>
      </w:r>
      <w:r>
        <w:rPr>
          <w:color w:val="244061" w:themeColor="accent1" w:themeShade="80"/>
        </w:rPr>
        <w:t xml:space="preserve">      </w:t>
      </w:r>
      <w:r w:rsidRPr="004255E9">
        <w:rPr>
          <w:color w:val="244061" w:themeColor="accent1" w:themeShade="80"/>
        </w:rPr>
        <w:t>annafl.derosa@studenti.unina.it</w:t>
      </w:r>
    </w:p>
    <w:p w14:paraId="6D141B22" w14:textId="77777777" w:rsidR="00936DB3" w:rsidRPr="004255E9" w:rsidRDefault="00936DB3">
      <w:pPr>
        <w:rPr>
          <w:sz w:val="28"/>
          <w:szCs w:val="28"/>
        </w:rPr>
      </w:pPr>
    </w:p>
    <w:p w14:paraId="3761E019" w14:textId="77777777" w:rsidR="00963A8B" w:rsidRDefault="00963A8B"/>
    <w:p w14:paraId="1D039386" w14:textId="77777777" w:rsidR="00963A8B" w:rsidRDefault="00963A8B"/>
    <w:p w14:paraId="6C965C7A" w14:textId="3415244C" w:rsidR="00963A8B" w:rsidRPr="00DA1B28" w:rsidRDefault="00382F91">
      <w:pPr>
        <w:rPr>
          <w:color w:val="31849B" w:themeColor="accent5" w:themeShade="BF"/>
        </w:rPr>
      </w:pPr>
      <w:r w:rsidRPr="00DA1B28">
        <w:rPr>
          <w:b/>
          <w:color w:val="31849B" w:themeColor="accent5" w:themeShade="BF"/>
          <w:sz w:val="32"/>
          <w:szCs w:val="32"/>
        </w:rPr>
        <w:lastRenderedPageBreak/>
        <w:t>INDICE</w:t>
      </w:r>
    </w:p>
    <w:p w14:paraId="51C095AB" w14:textId="77777777" w:rsidR="00382F91" w:rsidRDefault="00382F91"/>
    <w:p w14:paraId="1033B3EC" w14:textId="788DBB80" w:rsidR="006F492A" w:rsidRPr="006F492A" w:rsidRDefault="006F492A">
      <w:pPr>
        <w:rPr>
          <w:color w:val="0000FF"/>
        </w:rPr>
      </w:pPr>
      <w:r>
        <w:rPr>
          <w:color w:val="0000FF"/>
        </w:rPr>
        <w:t xml:space="preserve">Sistema </w:t>
      </w:r>
      <w:r w:rsidR="00C15282" w:rsidRPr="00C15282">
        <w:rPr>
          <w:color w:val="0000FF"/>
        </w:rPr>
        <w:t>software per la gestione di un istituto scolastico</w:t>
      </w:r>
    </w:p>
    <w:p w14:paraId="1074034C" w14:textId="77777777" w:rsidR="006F492A" w:rsidRDefault="006F492A"/>
    <w:p w14:paraId="554D55D8" w14:textId="5FB48C4D" w:rsidR="00495AA6" w:rsidRDefault="00E97FCF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sz w:val="28"/>
          <w:szCs w:val="28"/>
        </w:rPr>
        <w:fldChar w:fldCharType="begin"/>
      </w:r>
      <w:r w:rsidRPr="00382F91">
        <w:rPr>
          <w:sz w:val="28"/>
          <w:szCs w:val="28"/>
        </w:rPr>
        <w:instrText xml:space="preserve"> TOC \o </w:instrText>
      </w:r>
      <w:r>
        <w:rPr>
          <w:sz w:val="28"/>
          <w:szCs w:val="28"/>
        </w:rPr>
        <w:fldChar w:fldCharType="separate"/>
      </w:r>
      <w:r w:rsidR="00495AA6" w:rsidRPr="00CF3071">
        <w:rPr>
          <w:bCs/>
          <w:noProof/>
        </w:rPr>
        <w:t>1.</w:t>
      </w:r>
      <w:r w:rsidR="00495AA6">
        <w:rPr>
          <w:noProof/>
        </w:rPr>
        <w:t xml:space="preserve"> Specifiche informali</w:t>
      </w:r>
      <w:r w:rsidR="00495AA6">
        <w:rPr>
          <w:noProof/>
        </w:rPr>
        <w:tab/>
      </w:r>
      <w:r w:rsidR="00495AA6">
        <w:rPr>
          <w:noProof/>
        </w:rPr>
        <w:fldChar w:fldCharType="begin"/>
      </w:r>
      <w:r w:rsidR="00495AA6">
        <w:rPr>
          <w:noProof/>
        </w:rPr>
        <w:instrText xml:space="preserve"> PAGEREF _Toc137743023 \h </w:instrText>
      </w:r>
      <w:r w:rsidR="00495AA6">
        <w:rPr>
          <w:noProof/>
        </w:rPr>
      </w:r>
      <w:r w:rsidR="00495AA6">
        <w:rPr>
          <w:noProof/>
        </w:rPr>
        <w:fldChar w:fldCharType="separate"/>
      </w:r>
      <w:r w:rsidR="00495AA6">
        <w:rPr>
          <w:noProof/>
        </w:rPr>
        <w:t>1</w:t>
      </w:r>
      <w:r w:rsidR="00495AA6">
        <w:rPr>
          <w:noProof/>
        </w:rPr>
        <w:fldChar w:fldCharType="end"/>
      </w:r>
    </w:p>
    <w:p w14:paraId="12E30FB8" w14:textId="26C3DA11" w:rsidR="00495AA6" w:rsidRDefault="00495AA6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 w:rsidRPr="00CF3071">
        <w:rPr>
          <w:bCs/>
          <w:noProof/>
        </w:rPr>
        <w:t>2.</w:t>
      </w:r>
      <w:r>
        <w:rPr>
          <w:noProof/>
        </w:rPr>
        <w:t xml:space="preserve"> Analisi e specifica dei 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BDECDED" w14:textId="28348F3C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2.1 Analisi nomi-verbi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D8ECCE6" w14:textId="162360E3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2.2 Revisione dei 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A575831" w14:textId="314F8049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2.3 Glossario dei termini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3DF11F6" w14:textId="2CF660FE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2.4 Classificazione dei 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FC0F31E" w14:textId="1C6CB70A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2.4.1 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3B9D31" w14:textId="4A743E45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2.4.2 Requisiti sui dati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20A2BBB" w14:textId="72482305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2.4.3 Vincoli / Altri 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B3C70FD" w14:textId="4E455D89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2.5 Modellazione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8C75B65" w14:textId="1C27A8B4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2.5.1 Attori e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30A2875" w14:textId="64FBF2C1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2.5.2 Diagramma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7BEC03D" w14:textId="7C4AD639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2.5.3 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BE18C53" w14:textId="66F3FD78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2.6 Diagramma delle classi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6D10D6A" w14:textId="25DBA7E8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2.7 Diagrammi di sequenza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CFC7D5E" w14:textId="0A6A229E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2.8 Verifica della completezza dei 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D623B2A" w14:textId="564E382D" w:rsidR="00495AA6" w:rsidRDefault="00495AA6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 w:rsidRPr="00CF3071">
        <w:rPr>
          <w:bCs/>
          <w:noProof/>
        </w:rPr>
        <w:t>4.</w:t>
      </w:r>
      <w:r>
        <w:rPr>
          <w:noProof/>
        </w:rPr>
        <w:t xml:space="preserve"> Piano di test funzionale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C84A70D" w14:textId="5D5B849E" w:rsidR="00495AA6" w:rsidRDefault="00495AA6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 w:rsidRPr="00CF3071">
        <w:rPr>
          <w:bCs/>
          <w:noProof/>
        </w:rPr>
        <w:t>5.</w:t>
      </w:r>
      <w:r>
        <w:rPr>
          <w:noProof/>
        </w:rPr>
        <w:t xml:space="preserve"> Progettazione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38099409" w14:textId="0146860E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5.1 Diagramma delle classi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6280EFEA" w14:textId="7284C8B6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5.2 Diagrammi di sequenza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780CB43" w14:textId="7812683B" w:rsidR="00495AA6" w:rsidRDefault="00495AA6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 w:rsidRPr="00CF3071">
        <w:rPr>
          <w:bCs/>
          <w:noProof/>
        </w:rPr>
        <w:t>6.</w:t>
      </w:r>
      <w:r>
        <w:rPr>
          <w:noProof/>
        </w:rPr>
        <w:t xml:space="preserve"> Implementazione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7302885A" w14:textId="08403859" w:rsidR="00495AA6" w:rsidRDefault="00495AA6">
      <w:pPr>
        <w:pStyle w:val="Sommario1"/>
        <w:tabs>
          <w:tab w:val="right" w:leader="dot" w:pos="9622"/>
        </w:tabs>
        <w:rPr>
          <w:b w:val="0"/>
          <w:noProof/>
          <w:color w:val="auto"/>
          <w:kern w:val="2"/>
          <w:sz w:val="22"/>
          <w:szCs w:val="22"/>
          <w14:ligatures w14:val="standardContextual"/>
        </w:rPr>
      </w:pPr>
      <w:r w:rsidRPr="00CF3071">
        <w:rPr>
          <w:bCs/>
          <w:noProof/>
        </w:rPr>
        <w:t>7.</w:t>
      </w:r>
      <w:r>
        <w:rPr>
          <w:noProof/>
        </w:rPr>
        <w:t xml:space="preserve">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335DBAE" w14:textId="0EC73A92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7.1 Test strutturale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4398D23" w14:textId="7A6B7D54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7.1.1 Complessità ciclomatica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EE832E9" w14:textId="0B4B015A" w:rsidR="00495AA6" w:rsidRDefault="00495AA6">
      <w:pPr>
        <w:pStyle w:val="Sommario2"/>
        <w:tabs>
          <w:tab w:val="right" w:leader="dot" w:pos="9622"/>
        </w:tabs>
        <w:rPr>
          <w:b w:val="0"/>
          <w:noProof/>
          <w:kern w:val="2"/>
          <w14:ligatures w14:val="standardContextual"/>
        </w:rPr>
      </w:pPr>
      <w:r>
        <w:rPr>
          <w:noProof/>
        </w:rPr>
        <w:t>7.2 Test funzionale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_Toc137743047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F8B2F39" w14:textId="1CF5DB28" w:rsidR="0031500B" w:rsidRDefault="00E97FCF">
      <w:pPr>
        <w:sectPr w:rsidR="0031500B" w:rsidSect="006761B6">
          <w:footerReference w:type="even" r:id="rId13"/>
          <w:footerReference w:type="default" r:id="rId14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  <w:r>
        <w:rPr>
          <w:rFonts w:asciiTheme="majorHAnsi" w:hAnsiTheme="majorHAnsi"/>
          <w:b/>
          <w:color w:val="548DD4"/>
        </w:rPr>
        <w:fldChar w:fldCharType="end"/>
      </w:r>
    </w:p>
    <w:p w14:paraId="75F9EFA5" w14:textId="4C7CDC71" w:rsidR="003B29CD" w:rsidRPr="00116A86" w:rsidRDefault="004D4C72" w:rsidP="008055AD">
      <w:pPr>
        <w:pStyle w:val="Titolo1"/>
      </w:pPr>
      <w:bookmarkStart w:id="1" w:name="_Toc471905542"/>
      <w:bookmarkStart w:id="2" w:name="_Toc474433544"/>
      <w:bookmarkStart w:id="3" w:name="_Toc474433719"/>
      <w:bookmarkStart w:id="4" w:name="_Toc137743023"/>
      <w:r>
        <w:lastRenderedPageBreak/>
        <w:t>Specifiche informali</w:t>
      </w:r>
      <w:bookmarkEnd w:id="1"/>
      <w:bookmarkEnd w:id="2"/>
      <w:bookmarkEnd w:id="3"/>
      <w:bookmarkEnd w:id="4"/>
      <w:r>
        <w:t xml:space="preserve"> </w:t>
      </w:r>
    </w:p>
    <w:p w14:paraId="62DE5911" w14:textId="77777777" w:rsidR="00215FAE" w:rsidRDefault="00215FAE"/>
    <w:p w14:paraId="11D5898F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Si vuole realizzare sistema software per la gestione di un istituto scolastico.</w:t>
      </w:r>
    </w:p>
    <w:p w14:paraId="480AFB1B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 xml:space="preserve">La segreteria registra al sistema gli utenti, ovvero i docenti, gli alunni e i genitori, specificando il nome, cognome, data di nascita, codice fiscale, comune di residenza, email, numero di cellulare, username, password. </w:t>
      </w:r>
    </w:p>
    <w:p w14:paraId="68501193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L’istituto scolastico è organizzato in classi. Ogni classe è caratterizzata dalla sezione (identificata da una lettera) e da un anno espresso in numeri romani</w:t>
      </w:r>
      <w:r>
        <w:rPr>
          <w:rFonts w:ascii="Times New Roman" w:hAnsi="Times New Roman"/>
        </w:rPr>
        <w:t xml:space="preserve"> (da 1 a 5)</w:t>
      </w:r>
      <w:r w:rsidRPr="008840EE">
        <w:rPr>
          <w:rFonts w:ascii="Times New Roman" w:hAnsi="Times New Roman"/>
        </w:rPr>
        <w:t>. Per ogni classe il sistema tiene traccia del registro elettronico (uno per ciascun anno scolastico), che può essere consultato dal preside e dai docenti.</w:t>
      </w:r>
    </w:p>
    <w:p w14:paraId="62BF1B47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Per i docenti si vuole tenere traccia delle classi ove insegnano e delle materie insegnate in tali classi in ciascun anno scolastico. Ogni alunno è caratterizzato anche da una matricola e dalla classe frequentata.</w:t>
      </w:r>
    </w:p>
    <w:p w14:paraId="58865BB1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I docenti di ogni classe devono riportare nel registro le attività (descritte come testo libero) svolte in una certa classe in una certa data. Inoltre, essi possono aggiungere i voti di ogni alunno, riportando la data. Se il voto inserito dal docente è non sufficiente (&lt; 6) viene inviata una notifica ai genitori dell’alunno che ha ottenuto la valutazione negativa.</w:t>
      </w:r>
    </w:p>
    <w:p w14:paraId="35787A88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Gli alunni di una classe possono consultare il registro per leggere le attività svolte in una determinata data, mentre i genitori possono visionare la media voti del proprio figlio nell’ultimo quadrimestre più il dettaglio dei singoli voti in tutte le materie.</w:t>
      </w:r>
    </w:p>
    <w:p w14:paraId="6A017617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 xml:space="preserve">Al termine di ogni quadrimestre, il sistema genera la pagella di ogni alunno riportando la media voti per ogni materia. I docenti possono apportare delle modifiche alle valutazioni relative ai propri insegnamenti arrotondando il voto per eccesso o per difetto. </w:t>
      </w:r>
    </w:p>
    <w:p w14:paraId="551C4385" w14:textId="77777777" w:rsidR="00306C52" w:rsidRPr="008840EE" w:rsidRDefault="00306C52" w:rsidP="00306C52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Appena creata, la pagella si trova nello stato “non approvata”: è compito del preside approvare la pagella.  La pagella non può essere modificata dai docenti una volta approvata.</w:t>
      </w:r>
    </w:p>
    <w:p w14:paraId="31C0E89F" w14:textId="60EB6BDA" w:rsidR="00CB5E4A" w:rsidRDefault="00306C52" w:rsidP="00306C52">
      <w:r w:rsidRPr="008840EE">
        <w:rPr>
          <w:rFonts w:ascii="Times New Roman" w:hAnsi="Times New Roman"/>
        </w:rPr>
        <w:t>All’atto dell’approvazione, se tutte le pagelle associate agli alunni della classe sono state approvate, il sistema notifica tutti i genitori degli alunni, inviando loro una email</w:t>
      </w:r>
      <w:r>
        <w:rPr>
          <w:rFonts w:ascii="Times New Roman" w:hAnsi="Times New Roman"/>
        </w:rPr>
        <w:t>.</w:t>
      </w:r>
      <w:r w:rsidR="00CB5E4A">
        <w:br w:type="page"/>
      </w:r>
    </w:p>
    <w:p w14:paraId="337BDC58" w14:textId="77777777" w:rsidR="00CB5E4A" w:rsidRDefault="00CB5E4A" w:rsidP="00CB5E4A">
      <w:pPr>
        <w:pStyle w:val="Titolo1"/>
      </w:pPr>
      <w:bookmarkStart w:id="5" w:name="_Toc471905543"/>
      <w:bookmarkStart w:id="6" w:name="_Toc474433545"/>
      <w:bookmarkStart w:id="7" w:name="_Toc474433720"/>
      <w:bookmarkStart w:id="8" w:name="_Toc137743024"/>
      <w:r>
        <w:lastRenderedPageBreak/>
        <w:t>Analisi e specifica dei requisiti</w:t>
      </w:r>
      <w:bookmarkEnd w:id="5"/>
      <w:bookmarkEnd w:id="6"/>
      <w:bookmarkEnd w:id="7"/>
      <w:bookmarkEnd w:id="8"/>
    </w:p>
    <w:p w14:paraId="5B392CA0" w14:textId="77777777" w:rsidR="008055AD" w:rsidRPr="00CB5E4A" w:rsidRDefault="008055AD" w:rsidP="00CB5E4A">
      <w:pPr>
        <w:pStyle w:val="Titolo2"/>
        <w:ind w:left="576" w:hanging="576"/>
        <w:jc w:val="both"/>
      </w:pPr>
      <w:bookmarkStart w:id="9" w:name="_Toc471905544"/>
      <w:bookmarkStart w:id="10" w:name="_Toc474433546"/>
      <w:bookmarkStart w:id="11" w:name="_Toc474433721"/>
      <w:bookmarkStart w:id="12" w:name="_Toc137743025"/>
      <w:r w:rsidRPr="00CB5E4A">
        <w:t>Analisi nomi-verbi</w:t>
      </w:r>
      <w:bookmarkEnd w:id="9"/>
      <w:bookmarkEnd w:id="10"/>
      <w:bookmarkEnd w:id="11"/>
      <w:bookmarkEnd w:id="12"/>
    </w:p>
    <w:p w14:paraId="591778B3" w14:textId="77777777" w:rsidR="00D6132F" w:rsidRPr="008840EE" w:rsidRDefault="00D6132F" w:rsidP="00D6132F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Si vuole realizzare sistema software per la gestione di un istituto scolastico.</w:t>
      </w:r>
    </w:p>
    <w:p w14:paraId="747E40AB" w14:textId="77777777" w:rsidR="00D6132F" w:rsidRPr="008840EE" w:rsidRDefault="00D6132F" w:rsidP="00D6132F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 xml:space="preserve">La </w:t>
      </w:r>
      <w:r w:rsidRPr="005D1B32">
        <w:rPr>
          <w:rFonts w:ascii="Times New Roman" w:hAnsi="Times New Roman"/>
          <w:highlight w:val="red"/>
        </w:rPr>
        <w:t>segreteria</w:t>
      </w:r>
      <w:r w:rsidRPr="008840EE">
        <w:rPr>
          <w:rFonts w:ascii="Times New Roman" w:hAnsi="Times New Roman"/>
        </w:rPr>
        <w:t xml:space="preserve"> registra al sistema gli utenti, ovvero i </w:t>
      </w:r>
      <w:r w:rsidRPr="00E90C65">
        <w:rPr>
          <w:rFonts w:ascii="Times New Roman" w:hAnsi="Times New Roman"/>
          <w:highlight w:val="magenta"/>
        </w:rPr>
        <w:t>docenti</w:t>
      </w:r>
      <w:r w:rsidRPr="008840EE">
        <w:rPr>
          <w:rFonts w:ascii="Times New Roman" w:hAnsi="Times New Roman"/>
        </w:rPr>
        <w:t xml:space="preserve">, gli </w:t>
      </w:r>
      <w:r w:rsidRPr="00E90C65">
        <w:rPr>
          <w:rFonts w:ascii="Times New Roman" w:hAnsi="Times New Roman"/>
          <w:highlight w:val="magenta"/>
        </w:rPr>
        <w:t>alunni</w:t>
      </w:r>
      <w:r w:rsidRPr="008840EE">
        <w:rPr>
          <w:rFonts w:ascii="Times New Roman" w:hAnsi="Times New Roman"/>
        </w:rPr>
        <w:t xml:space="preserve"> e i </w:t>
      </w:r>
      <w:r w:rsidRPr="00927B84">
        <w:rPr>
          <w:rFonts w:ascii="Times New Roman" w:hAnsi="Times New Roman"/>
          <w:highlight w:val="magenta"/>
        </w:rPr>
        <w:t>genitori</w:t>
      </w:r>
      <w:r w:rsidRPr="005D1B32">
        <w:rPr>
          <w:rFonts w:ascii="Times New Roman" w:hAnsi="Times New Roman"/>
        </w:rPr>
        <w:t xml:space="preserve">, specificando il </w:t>
      </w:r>
      <w:r w:rsidRPr="005D1B32">
        <w:rPr>
          <w:rFonts w:ascii="Times New Roman" w:hAnsi="Times New Roman"/>
          <w:highlight w:val="green"/>
        </w:rPr>
        <w:t>nome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cognome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data di nascita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codice fiscale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comune di residenza, email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numero di cellulare,</w:t>
      </w:r>
      <w:r w:rsidRPr="005D1B32">
        <w:rPr>
          <w:rFonts w:ascii="Times New Roman" w:hAnsi="Times New Roman"/>
        </w:rPr>
        <w:t xml:space="preserve"> </w:t>
      </w:r>
      <w:r w:rsidRPr="005D1B32">
        <w:rPr>
          <w:rFonts w:ascii="Times New Roman" w:hAnsi="Times New Roman"/>
          <w:highlight w:val="green"/>
        </w:rPr>
        <w:t>username</w:t>
      </w:r>
      <w:r w:rsidRPr="005D1B32">
        <w:rPr>
          <w:rFonts w:ascii="Times New Roman" w:hAnsi="Times New Roman"/>
        </w:rPr>
        <w:t xml:space="preserve">, </w:t>
      </w:r>
      <w:r w:rsidRPr="005D1B32">
        <w:rPr>
          <w:rFonts w:ascii="Times New Roman" w:hAnsi="Times New Roman"/>
          <w:highlight w:val="green"/>
        </w:rPr>
        <w:t>password</w:t>
      </w:r>
      <w:r w:rsidRPr="005D1B32">
        <w:rPr>
          <w:rFonts w:ascii="Times New Roman" w:hAnsi="Times New Roman"/>
        </w:rPr>
        <w:t>.</w:t>
      </w:r>
      <w:r w:rsidRPr="008840EE">
        <w:rPr>
          <w:rFonts w:ascii="Times New Roman" w:hAnsi="Times New Roman"/>
        </w:rPr>
        <w:t xml:space="preserve"> </w:t>
      </w:r>
    </w:p>
    <w:p w14:paraId="2A83D190" w14:textId="77777777" w:rsidR="00D6132F" w:rsidRPr="008840EE" w:rsidRDefault="00D6132F" w:rsidP="00D6132F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 xml:space="preserve">L’istituto scolastico è organizzato in classi. Ogni </w:t>
      </w:r>
      <w:r w:rsidRPr="00E90C65">
        <w:rPr>
          <w:rFonts w:ascii="Times New Roman" w:hAnsi="Times New Roman"/>
          <w:highlight w:val="cyan"/>
        </w:rPr>
        <w:t>classe</w:t>
      </w:r>
      <w:r w:rsidRPr="008840EE">
        <w:rPr>
          <w:rFonts w:ascii="Times New Roman" w:hAnsi="Times New Roman"/>
        </w:rPr>
        <w:t xml:space="preserve"> è </w:t>
      </w:r>
      <w:r w:rsidRPr="005D1B32">
        <w:rPr>
          <w:rFonts w:ascii="Times New Roman" w:hAnsi="Times New Roman"/>
        </w:rPr>
        <w:t xml:space="preserve">caratterizzata dalla </w:t>
      </w:r>
      <w:r w:rsidRPr="005D1B32">
        <w:rPr>
          <w:rFonts w:ascii="Times New Roman" w:hAnsi="Times New Roman"/>
          <w:highlight w:val="green"/>
        </w:rPr>
        <w:t>sezione</w:t>
      </w:r>
      <w:r w:rsidRPr="005D1B32">
        <w:rPr>
          <w:rFonts w:ascii="Times New Roman" w:hAnsi="Times New Roman"/>
        </w:rPr>
        <w:t xml:space="preserve"> (identificata da una lettera) e da un </w:t>
      </w:r>
      <w:r w:rsidRPr="005D1B32">
        <w:rPr>
          <w:rFonts w:ascii="Times New Roman" w:hAnsi="Times New Roman"/>
          <w:highlight w:val="green"/>
        </w:rPr>
        <w:t>anno</w:t>
      </w:r>
      <w:r w:rsidRPr="005D1B32">
        <w:rPr>
          <w:rFonts w:ascii="Times New Roman" w:hAnsi="Times New Roman"/>
        </w:rPr>
        <w:t xml:space="preserve"> espresso in numeri romani (da 1 a 5). </w:t>
      </w:r>
      <w:r w:rsidRPr="00927B84">
        <w:rPr>
          <w:rFonts w:ascii="Times New Roman" w:hAnsi="Times New Roman"/>
        </w:rPr>
        <w:t xml:space="preserve">Per ogni classe il sistema tiene traccia del </w:t>
      </w:r>
      <w:r w:rsidRPr="00927B84">
        <w:rPr>
          <w:rFonts w:ascii="Times New Roman" w:hAnsi="Times New Roman"/>
          <w:highlight w:val="cyan"/>
        </w:rPr>
        <w:t>registro elettronico</w:t>
      </w:r>
      <w:r w:rsidRPr="00927B84">
        <w:rPr>
          <w:rFonts w:ascii="Times New Roman" w:hAnsi="Times New Roman"/>
        </w:rPr>
        <w:t xml:space="preserve"> (uno per ciascun </w:t>
      </w:r>
      <w:r w:rsidRPr="00927B84">
        <w:rPr>
          <w:rFonts w:ascii="Times New Roman" w:hAnsi="Times New Roman"/>
          <w:highlight w:val="green"/>
        </w:rPr>
        <w:t>anno scolastico</w:t>
      </w:r>
      <w:r w:rsidRPr="00927B84">
        <w:rPr>
          <w:rFonts w:ascii="Times New Roman" w:hAnsi="Times New Roman"/>
        </w:rPr>
        <w:t>),</w:t>
      </w:r>
      <w:r w:rsidRPr="005D1B32">
        <w:rPr>
          <w:rFonts w:ascii="Times New Roman" w:hAnsi="Times New Roman"/>
          <w:highlight w:val="yellow"/>
        </w:rPr>
        <w:t xml:space="preserve"> che può essere consultato dal preside e dai docenti.</w:t>
      </w:r>
    </w:p>
    <w:p w14:paraId="1E0B5B74" w14:textId="77777777" w:rsidR="00D6132F" w:rsidRPr="005D1B32" w:rsidRDefault="00D6132F" w:rsidP="00D6132F">
      <w:pPr>
        <w:jc w:val="both"/>
        <w:rPr>
          <w:rFonts w:ascii="Times New Roman" w:hAnsi="Times New Roman"/>
        </w:rPr>
      </w:pPr>
      <w:r w:rsidRPr="005D1B32">
        <w:rPr>
          <w:rFonts w:ascii="Times New Roman" w:hAnsi="Times New Roman"/>
        </w:rPr>
        <w:t xml:space="preserve">Per </w:t>
      </w:r>
      <w:r w:rsidRPr="00556393">
        <w:rPr>
          <w:rFonts w:ascii="Times New Roman" w:hAnsi="Times New Roman"/>
        </w:rPr>
        <w:t>i docenti si</w:t>
      </w:r>
      <w:r w:rsidRPr="008840EE">
        <w:rPr>
          <w:rFonts w:ascii="Times New Roman" w:hAnsi="Times New Roman"/>
        </w:rPr>
        <w:t xml:space="preserve"> vuole tenere </w:t>
      </w:r>
      <w:r w:rsidRPr="005D1B32">
        <w:rPr>
          <w:rFonts w:ascii="Times New Roman" w:hAnsi="Times New Roman"/>
        </w:rPr>
        <w:t xml:space="preserve">traccia delle </w:t>
      </w:r>
      <w:r w:rsidRPr="008F32E4">
        <w:rPr>
          <w:rFonts w:ascii="Times New Roman" w:hAnsi="Times New Roman"/>
          <w:highlight w:val="green"/>
        </w:rPr>
        <w:t>classi ove insegnano</w:t>
      </w:r>
      <w:r w:rsidRPr="005D1B32">
        <w:rPr>
          <w:rFonts w:ascii="Times New Roman" w:hAnsi="Times New Roman"/>
        </w:rPr>
        <w:t xml:space="preserve"> e delle </w:t>
      </w:r>
      <w:r w:rsidRPr="00527839">
        <w:rPr>
          <w:rFonts w:ascii="Times New Roman" w:hAnsi="Times New Roman"/>
          <w:highlight w:val="cyan"/>
        </w:rPr>
        <w:t>materie</w:t>
      </w:r>
      <w:r w:rsidRPr="00EA6086">
        <w:rPr>
          <w:rFonts w:ascii="Times New Roman" w:hAnsi="Times New Roman"/>
        </w:rPr>
        <w:t xml:space="preserve"> insegnate</w:t>
      </w:r>
      <w:r w:rsidRPr="005D1B32">
        <w:rPr>
          <w:rFonts w:ascii="Times New Roman" w:hAnsi="Times New Roman"/>
        </w:rPr>
        <w:t xml:space="preserve"> in tali classi in </w:t>
      </w:r>
      <w:r w:rsidRPr="008F32E4">
        <w:rPr>
          <w:rFonts w:ascii="Times New Roman" w:hAnsi="Times New Roman"/>
          <w:highlight w:val="green"/>
        </w:rPr>
        <w:t>ciascun anno scolastico.</w:t>
      </w:r>
      <w:r w:rsidRPr="005D1B32">
        <w:rPr>
          <w:rFonts w:ascii="Times New Roman" w:hAnsi="Times New Roman"/>
        </w:rPr>
        <w:t xml:space="preserve"> </w:t>
      </w:r>
      <w:r w:rsidRPr="00556393">
        <w:rPr>
          <w:rFonts w:ascii="Times New Roman" w:hAnsi="Times New Roman"/>
        </w:rPr>
        <w:t>Ogni alunno</w:t>
      </w:r>
      <w:r w:rsidRPr="005D1B32">
        <w:rPr>
          <w:rFonts w:ascii="Times New Roman" w:hAnsi="Times New Roman"/>
        </w:rPr>
        <w:t xml:space="preserve"> è caratterizzato anche da </w:t>
      </w:r>
      <w:r w:rsidRPr="008F32E4">
        <w:rPr>
          <w:rFonts w:ascii="Times New Roman" w:hAnsi="Times New Roman"/>
          <w:highlight w:val="green"/>
        </w:rPr>
        <w:t>una matricola</w:t>
      </w:r>
      <w:r w:rsidRPr="005D1B32">
        <w:rPr>
          <w:rFonts w:ascii="Times New Roman" w:hAnsi="Times New Roman"/>
        </w:rPr>
        <w:t xml:space="preserve"> e dalla </w:t>
      </w:r>
      <w:r w:rsidRPr="008F32E4">
        <w:rPr>
          <w:rFonts w:ascii="Times New Roman" w:hAnsi="Times New Roman"/>
          <w:highlight w:val="green"/>
        </w:rPr>
        <w:t>classe frequentata</w:t>
      </w:r>
      <w:r w:rsidRPr="005D1B32">
        <w:rPr>
          <w:rFonts w:ascii="Times New Roman" w:hAnsi="Times New Roman"/>
        </w:rPr>
        <w:t>.</w:t>
      </w:r>
    </w:p>
    <w:p w14:paraId="34C03853" w14:textId="77777777" w:rsidR="00D6132F" w:rsidRPr="008840EE" w:rsidRDefault="00D6132F" w:rsidP="00D6132F">
      <w:pPr>
        <w:jc w:val="both"/>
        <w:rPr>
          <w:rFonts w:ascii="Times New Roman" w:hAnsi="Times New Roman"/>
        </w:rPr>
      </w:pPr>
      <w:r w:rsidRPr="005D1B32">
        <w:rPr>
          <w:rFonts w:ascii="Times New Roman" w:hAnsi="Times New Roman"/>
        </w:rPr>
        <w:t xml:space="preserve">I docenti di ogni classe </w:t>
      </w:r>
      <w:r w:rsidRPr="008F32E4">
        <w:rPr>
          <w:rFonts w:ascii="Times New Roman" w:hAnsi="Times New Roman"/>
          <w:highlight w:val="yellow"/>
        </w:rPr>
        <w:t xml:space="preserve">devono riportare nel registro le </w:t>
      </w:r>
      <w:r w:rsidRPr="00927B84">
        <w:rPr>
          <w:rFonts w:ascii="Times New Roman" w:hAnsi="Times New Roman"/>
          <w:highlight w:val="cyan"/>
        </w:rPr>
        <w:t>attività</w:t>
      </w:r>
      <w:r w:rsidRPr="005D1B32">
        <w:rPr>
          <w:rFonts w:ascii="Times New Roman" w:hAnsi="Times New Roman"/>
        </w:rPr>
        <w:t xml:space="preserve"> (descritte</w:t>
      </w:r>
      <w:r w:rsidRPr="008840EE">
        <w:rPr>
          <w:rFonts w:ascii="Times New Roman" w:hAnsi="Times New Roman"/>
        </w:rPr>
        <w:t xml:space="preserve"> come testo libero) svolte in una certa </w:t>
      </w:r>
      <w:r w:rsidRPr="00927B84">
        <w:rPr>
          <w:rFonts w:ascii="Times New Roman" w:hAnsi="Times New Roman"/>
          <w:highlight w:val="green"/>
        </w:rPr>
        <w:t>classe</w:t>
      </w:r>
      <w:r w:rsidRPr="008840EE">
        <w:rPr>
          <w:rFonts w:ascii="Times New Roman" w:hAnsi="Times New Roman"/>
        </w:rPr>
        <w:t xml:space="preserve"> in una certa </w:t>
      </w:r>
      <w:r w:rsidRPr="00927B84">
        <w:rPr>
          <w:rFonts w:ascii="Times New Roman" w:hAnsi="Times New Roman"/>
          <w:highlight w:val="green"/>
        </w:rPr>
        <w:t>data</w:t>
      </w:r>
      <w:r w:rsidRPr="008840EE">
        <w:rPr>
          <w:rFonts w:ascii="Times New Roman" w:hAnsi="Times New Roman"/>
        </w:rPr>
        <w:t xml:space="preserve">. Inoltre, essi possono </w:t>
      </w:r>
      <w:r w:rsidRPr="00927B84">
        <w:rPr>
          <w:rFonts w:ascii="Times New Roman" w:hAnsi="Times New Roman"/>
          <w:highlight w:val="yellow"/>
        </w:rPr>
        <w:t xml:space="preserve">aggiungere i </w:t>
      </w:r>
      <w:r w:rsidRPr="009E5479">
        <w:rPr>
          <w:rFonts w:ascii="Times New Roman" w:hAnsi="Times New Roman"/>
          <w:highlight w:val="green"/>
        </w:rPr>
        <w:t>voti</w:t>
      </w:r>
      <w:r w:rsidRPr="00927B84">
        <w:rPr>
          <w:rFonts w:ascii="Times New Roman" w:hAnsi="Times New Roman"/>
          <w:highlight w:val="yellow"/>
        </w:rPr>
        <w:t xml:space="preserve"> di ogni alunno</w:t>
      </w:r>
      <w:r w:rsidRPr="008840EE">
        <w:rPr>
          <w:rFonts w:ascii="Times New Roman" w:hAnsi="Times New Roman"/>
        </w:rPr>
        <w:t xml:space="preserve">, riportando la </w:t>
      </w:r>
      <w:r w:rsidRPr="00927B84">
        <w:rPr>
          <w:rFonts w:ascii="Times New Roman" w:hAnsi="Times New Roman"/>
          <w:highlight w:val="green"/>
        </w:rPr>
        <w:t>data</w:t>
      </w:r>
      <w:r w:rsidRPr="008840EE">
        <w:rPr>
          <w:rFonts w:ascii="Times New Roman" w:hAnsi="Times New Roman"/>
        </w:rPr>
        <w:t xml:space="preserve">. Se il voto inserito dal docente è non sufficiente (&lt; 6) viene inviata una </w:t>
      </w:r>
      <w:r w:rsidRPr="00927B84">
        <w:rPr>
          <w:rFonts w:ascii="Times New Roman" w:hAnsi="Times New Roman"/>
          <w:highlight w:val="yellow"/>
        </w:rPr>
        <w:t>notifica ai genitori</w:t>
      </w:r>
      <w:r w:rsidRPr="008840EE">
        <w:rPr>
          <w:rFonts w:ascii="Times New Roman" w:hAnsi="Times New Roman"/>
        </w:rPr>
        <w:t xml:space="preserve"> dell’alunno che ha ottenuto la valutazione negativa.</w:t>
      </w:r>
    </w:p>
    <w:p w14:paraId="4D3D910F" w14:textId="77777777" w:rsidR="00D6132F" w:rsidRPr="008840EE" w:rsidRDefault="00D6132F" w:rsidP="00D6132F">
      <w:pPr>
        <w:jc w:val="both"/>
        <w:rPr>
          <w:rFonts w:ascii="Times New Roman" w:hAnsi="Times New Roman"/>
        </w:rPr>
      </w:pPr>
      <w:r w:rsidRPr="005D1B32">
        <w:rPr>
          <w:rFonts w:ascii="Times New Roman" w:hAnsi="Times New Roman"/>
          <w:highlight w:val="yellow"/>
        </w:rPr>
        <w:t xml:space="preserve">Gli alunni </w:t>
      </w:r>
      <w:r w:rsidRPr="00927B84">
        <w:rPr>
          <w:rFonts w:ascii="Times New Roman" w:hAnsi="Times New Roman"/>
        </w:rPr>
        <w:t>di una classe</w:t>
      </w:r>
      <w:r w:rsidRPr="008840EE">
        <w:rPr>
          <w:rFonts w:ascii="Times New Roman" w:hAnsi="Times New Roman"/>
        </w:rPr>
        <w:t xml:space="preserve"> </w:t>
      </w:r>
      <w:r w:rsidRPr="005D1B32">
        <w:rPr>
          <w:rFonts w:ascii="Times New Roman" w:hAnsi="Times New Roman"/>
          <w:highlight w:val="yellow"/>
        </w:rPr>
        <w:t>possono consultare il registro per leggere le attività svolte in una determinata data</w:t>
      </w:r>
      <w:r w:rsidRPr="008840EE">
        <w:rPr>
          <w:rFonts w:ascii="Times New Roman" w:hAnsi="Times New Roman"/>
        </w:rPr>
        <w:t xml:space="preserve">, mentre </w:t>
      </w:r>
      <w:r w:rsidRPr="005D1B32">
        <w:rPr>
          <w:rFonts w:ascii="Times New Roman" w:hAnsi="Times New Roman"/>
          <w:highlight w:val="yellow"/>
        </w:rPr>
        <w:t xml:space="preserve">i genitori possono visionare </w:t>
      </w:r>
      <w:r w:rsidRPr="00BA2FE4">
        <w:rPr>
          <w:rFonts w:ascii="Times New Roman" w:hAnsi="Times New Roman"/>
          <w:highlight w:val="yellow"/>
        </w:rPr>
        <w:t xml:space="preserve">la media voti </w:t>
      </w:r>
      <w:r w:rsidRPr="005D1B32">
        <w:rPr>
          <w:rFonts w:ascii="Times New Roman" w:hAnsi="Times New Roman"/>
          <w:highlight w:val="yellow"/>
        </w:rPr>
        <w:t>del proprio figlio nell’ultimo quadrimestre più il dettaglio dei singoli voti in tutte le materie.</w:t>
      </w:r>
    </w:p>
    <w:p w14:paraId="5331BEA0" w14:textId="77777777" w:rsidR="008720FC" w:rsidRPr="008840EE" w:rsidRDefault="00D6132F" w:rsidP="008720FC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>Al termine di ogni quadrimestre</w:t>
      </w:r>
      <w:r w:rsidRPr="005D1B32">
        <w:rPr>
          <w:rFonts w:ascii="Times New Roman" w:hAnsi="Times New Roman"/>
          <w:highlight w:val="yellow"/>
        </w:rPr>
        <w:t xml:space="preserve">, il sistema genera la </w:t>
      </w:r>
      <w:r w:rsidRPr="00927B84">
        <w:rPr>
          <w:rFonts w:ascii="Times New Roman" w:hAnsi="Times New Roman"/>
          <w:highlight w:val="cyan"/>
        </w:rPr>
        <w:t>pagella</w:t>
      </w:r>
      <w:r w:rsidRPr="005D1B32">
        <w:rPr>
          <w:rFonts w:ascii="Times New Roman" w:hAnsi="Times New Roman"/>
          <w:highlight w:val="yellow"/>
        </w:rPr>
        <w:t xml:space="preserve"> </w:t>
      </w:r>
      <w:r w:rsidRPr="00927B84">
        <w:rPr>
          <w:rFonts w:ascii="Times New Roman" w:hAnsi="Times New Roman"/>
        </w:rPr>
        <w:t>di ogni alunno riportando</w:t>
      </w:r>
      <w:r w:rsidR="008720FC">
        <w:t xml:space="preserve"> </w:t>
      </w:r>
      <w:r w:rsidR="008720FC" w:rsidRPr="00927B84">
        <w:rPr>
          <w:rFonts w:ascii="Times New Roman" w:hAnsi="Times New Roman"/>
          <w:highlight w:val="green"/>
        </w:rPr>
        <w:t>la media voti</w:t>
      </w:r>
      <w:r w:rsidR="008720FC" w:rsidRPr="00927B84">
        <w:rPr>
          <w:rFonts w:ascii="Times New Roman" w:hAnsi="Times New Roman"/>
        </w:rPr>
        <w:t xml:space="preserve"> per ogni materia.</w:t>
      </w:r>
      <w:r w:rsidR="008720FC" w:rsidRPr="008840EE">
        <w:rPr>
          <w:rFonts w:ascii="Times New Roman" w:hAnsi="Times New Roman"/>
        </w:rPr>
        <w:t xml:space="preserve"> </w:t>
      </w:r>
      <w:r w:rsidR="008720FC" w:rsidRPr="005D1B32">
        <w:rPr>
          <w:rFonts w:ascii="Times New Roman" w:hAnsi="Times New Roman"/>
          <w:highlight w:val="yellow"/>
        </w:rPr>
        <w:t>I docenti possono apportare delle modifiche alle valutazioni relative ai propri insegnamenti arrotondando il voto per eccesso o per difetto.</w:t>
      </w:r>
      <w:r w:rsidR="008720FC" w:rsidRPr="008840EE">
        <w:rPr>
          <w:rFonts w:ascii="Times New Roman" w:hAnsi="Times New Roman"/>
        </w:rPr>
        <w:t xml:space="preserve"> </w:t>
      </w:r>
    </w:p>
    <w:p w14:paraId="366AD46C" w14:textId="77777777" w:rsidR="008720FC" w:rsidRPr="008840EE" w:rsidRDefault="008720FC" w:rsidP="008720FC">
      <w:pPr>
        <w:jc w:val="both"/>
        <w:rPr>
          <w:rFonts w:ascii="Times New Roman" w:hAnsi="Times New Roman"/>
        </w:rPr>
      </w:pPr>
      <w:r w:rsidRPr="008840EE">
        <w:rPr>
          <w:rFonts w:ascii="Times New Roman" w:hAnsi="Times New Roman"/>
        </w:rPr>
        <w:t xml:space="preserve">Appena creata, la pagella si trova nello </w:t>
      </w:r>
      <w:r w:rsidRPr="00927B84">
        <w:rPr>
          <w:rFonts w:ascii="Times New Roman" w:hAnsi="Times New Roman"/>
          <w:highlight w:val="green"/>
        </w:rPr>
        <w:t>stato “non approvata”</w:t>
      </w:r>
      <w:r w:rsidRPr="008840EE">
        <w:rPr>
          <w:rFonts w:ascii="Times New Roman" w:hAnsi="Times New Roman"/>
        </w:rPr>
        <w:t xml:space="preserve">: </w:t>
      </w:r>
      <w:r w:rsidRPr="00927B84">
        <w:rPr>
          <w:rFonts w:ascii="Times New Roman" w:hAnsi="Times New Roman"/>
          <w:highlight w:val="yellow"/>
        </w:rPr>
        <w:t xml:space="preserve">è compito del </w:t>
      </w:r>
      <w:r w:rsidRPr="00413654">
        <w:rPr>
          <w:rFonts w:ascii="Times New Roman" w:hAnsi="Times New Roman"/>
          <w:highlight w:val="red"/>
        </w:rPr>
        <w:t>preside</w:t>
      </w:r>
      <w:r w:rsidRPr="00927B84">
        <w:rPr>
          <w:rFonts w:ascii="Times New Roman" w:hAnsi="Times New Roman"/>
          <w:highlight w:val="yellow"/>
        </w:rPr>
        <w:t xml:space="preserve"> approvare la pagella</w:t>
      </w:r>
      <w:r w:rsidRPr="008840EE">
        <w:rPr>
          <w:rFonts w:ascii="Times New Roman" w:hAnsi="Times New Roman"/>
        </w:rPr>
        <w:t>.  La pagella non può essere modificata dai docenti una volta approvata.</w:t>
      </w:r>
    </w:p>
    <w:p w14:paraId="3B63F3F9" w14:textId="77777777" w:rsidR="008720FC" w:rsidRPr="008840EE" w:rsidRDefault="008720FC" w:rsidP="008720FC">
      <w:pPr>
        <w:jc w:val="both"/>
        <w:rPr>
          <w:rFonts w:ascii="Times New Roman" w:hAnsi="Times New Roman"/>
        </w:rPr>
      </w:pPr>
      <w:r w:rsidRPr="00927B84">
        <w:rPr>
          <w:rFonts w:ascii="Times New Roman" w:hAnsi="Times New Roman"/>
          <w:highlight w:val="yellow"/>
        </w:rPr>
        <w:t>All’atto dell’approvazione, se tutte le pagelle associate agli alunni della classe sono state approvate, il sistema notifica tutti i genitori degli alunni, inviando loro una email.</w:t>
      </w:r>
      <w:bookmarkStart w:id="13" w:name="_Hlk134355011"/>
      <w:r w:rsidRPr="008840EE">
        <w:rPr>
          <w:rFonts w:ascii="Times New Roman" w:hAnsi="Times New Roman"/>
        </w:rPr>
        <w:t xml:space="preserve"> </w:t>
      </w:r>
    </w:p>
    <w:bookmarkEnd w:id="13"/>
    <w:p w14:paraId="65845365" w14:textId="04936EE7" w:rsidR="00EA4D9D" w:rsidRPr="00C6111A" w:rsidRDefault="00EA4D9D" w:rsidP="00D6132F">
      <w:pPr>
        <w:pStyle w:val="NormaleWeb"/>
        <w:spacing w:before="0" w:beforeAutospacing="0" w:after="60" w:afterAutospacing="0"/>
        <w:rPr>
          <w:i/>
        </w:rPr>
      </w:pPr>
    </w:p>
    <w:p w14:paraId="1BCDBD05" w14:textId="77777777" w:rsidR="008055AD" w:rsidRPr="002E573D" w:rsidRDefault="008055AD" w:rsidP="008055AD">
      <w:pPr>
        <w:pStyle w:val="NormaleWeb"/>
        <w:spacing w:before="0" w:beforeAutospacing="0" w:after="0" w:afterAutospacing="0"/>
        <w:rPr>
          <w:i/>
          <w:highlight w:val="red"/>
        </w:rPr>
      </w:pPr>
      <w:r w:rsidRPr="00C6111A">
        <w:rPr>
          <w:i/>
        </w:rPr>
        <w:t>LEGENDA:</w:t>
      </w:r>
      <w:r w:rsidRPr="00C6111A">
        <w:rPr>
          <w:i/>
        </w:rPr>
        <w:br/>
      </w:r>
      <w:r w:rsidRPr="00C6111A">
        <w:rPr>
          <w:i/>
          <w:highlight w:val="cyan"/>
        </w:rPr>
        <w:t>Classe</w:t>
      </w:r>
      <w:r w:rsidRPr="00C6111A">
        <w:rPr>
          <w:i/>
        </w:rPr>
        <w:br/>
      </w:r>
      <w:r w:rsidRPr="00C6111A">
        <w:rPr>
          <w:i/>
          <w:highlight w:val="green"/>
        </w:rPr>
        <w:t>Attributo</w:t>
      </w:r>
      <w:r w:rsidRPr="00C6111A">
        <w:rPr>
          <w:i/>
        </w:rPr>
        <w:br/>
      </w:r>
      <w:r w:rsidRPr="00C6111A">
        <w:rPr>
          <w:i/>
          <w:highlight w:val="yellow"/>
        </w:rPr>
        <w:t>Funzionalità</w:t>
      </w:r>
      <w:r w:rsidRPr="00C6111A">
        <w:rPr>
          <w:i/>
        </w:rPr>
        <w:br/>
      </w:r>
      <w:r w:rsidRPr="002E573D">
        <w:rPr>
          <w:i/>
          <w:highlight w:val="red"/>
        </w:rPr>
        <w:t xml:space="preserve">Attore </w:t>
      </w:r>
    </w:p>
    <w:p w14:paraId="3ED933D2" w14:textId="77777777" w:rsidR="008055AD" w:rsidRPr="002E573D" w:rsidRDefault="008055AD" w:rsidP="008055AD">
      <w:pPr>
        <w:pStyle w:val="NormaleWeb"/>
        <w:spacing w:before="0" w:beforeAutospacing="0" w:after="0" w:afterAutospacing="0"/>
        <w:rPr>
          <w:i/>
          <w:highlight w:val="yellow"/>
        </w:rPr>
      </w:pPr>
      <w:r>
        <w:rPr>
          <w:i/>
          <w:highlight w:val="magenta"/>
        </w:rPr>
        <w:t>Classe-Attore</w:t>
      </w:r>
    </w:p>
    <w:p w14:paraId="2762C50E" w14:textId="0BBA6A42" w:rsidR="005C2BF5" w:rsidRDefault="008055AD" w:rsidP="00CB5E4A">
      <w:pPr>
        <w:rPr>
          <w:highlight w:val="yellow"/>
        </w:rPr>
      </w:pPr>
      <w:r w:rsidRPr="00215FAE">
        <w:rPr>
          <w:highlight w:val="yellow"/>
        </w:rPr>
        <w:t xml:space="preserve"> </w:t>
      </w:r>
    </w:p>
    <w:p w14:paraId="44207E4C" w14:textId="77777777" w:rsidR="00613F6B" w:rsidRDefault="00613F6B" w:rsidP="00CB5E4A">
      <w:pPr>
        <w:rPr>
          <w:highlight w:val="yellow"/>
        </w:rPr>
      </w:pPr>
    </w:p>
    <w:p w14:paraId="2A2053A8" w14:textId="77777777" w:rsidR="005C2BF5" w:rsidRDefault="005C2BF5" w:rsidP="00CB5E4A">
      <w:pPr>
        <w:rPr>
          <w:highlight w:val="yellow"/>
        </w:rPr>
      </w:pPr>
    </w:p>
    <w:p w14:paraId="727DD199" w14:textId="77777777" w:rsidR="005C2BF5" w:rsidRDefault="005C2BF5" w:rsidP="00CB5E4A">
      <w:pPr>
        <w:rPr>
          <w:highlight w:val="yellow"/>
        </w:rPr>
      </w:pPr>
    </w:p>
    <w:p w14:paraId="66DF2D79" w14:textId="77777777" w:rsidR="005C2BF5" w:rsidRDefault="005C2BF5" w:rsidP="00CB5E4A">
      <w:pPr>
        <w:rPr>
          <w:highlight w:val="yellow"/>
        </w:rPr>
      </w:pPr>
    </w:p>
    <w:p w14:paraId="744CC886" w14:textId="77777777" w:rsidR="005C2BF5" w:rsidRDefault="005C2BF5" w:rsidP="00CB5E4A">
      <w:pPr>
        <w:rPr>
          <w:highlight w:val="yellow"/>
        </w:rPr>
      </w:pPr>
    </w:p>
    <w:p w14:paraId="799A29E2" w14:textId="77777777" w:rsidR="005C2BF5" w:rsidRDefault="005C2BF5" w:rsidP="00CB5E4A">
      <w:pPr>
        <w:rPr>
          <w:highlight w:val="yellow"/>
        </w:rPr>
      </w:pPr>
    </w:p>
    <w:p w14:paraId="121738DD" w14:textId="77777777" w:rsidR="005C2BF5" w:rsidRDefault="005C2BF5" w:rsidP="00CB5E4A">
      <w:pPr>
        <w:rPr>
          <w:highlight w:val="yellow"/>
        </w:rPr>
      </w:pPr>
    </w:p>
    <w:p w14:paraId="231D191D" w14:textId="77777777" w:rsidR="005C2BF5" w:rsidRDefault="005C2BF5" w:rsidP="00CB5E4A">
      <w:pPr>
        <w:rPr>
          <w:highlight w:val="yellow"/>
        </w:rPr>
      </w:pPr>
    </w:p>
    <w:p w14:paraId="3798D19C" w14:textId="77777777" w:rsidR="002448C5" w:rsidRDefault="002448C5" w:rsidP="00CB5E4A">
      <w:pPr>
        <w:rPr>
          <w:highlight w:val="yellow"/>
        </w:rPr>
      </w:pPr>
    </w:p>
    <w:p w14:paraId="3C1E0D14" w14:textId="77777777" w:rsidR="002448C5" w:rsidRDefault="002448C5" w:rsidP="00CB5E4A">
      <w:pPr>
        <w:rPr>
          <w:highlight w:val="yellow"/>
        </w:rPr>
      </w:pPr>
    </w:p>
    <w:p w14:paraId="5A295AAF" w14:textId="77777777" w:rsidR="005C2BF5" w:rsidRDefault="005C2BF5" w:rsidP="00CB5E4A">
      <w:pPr>
        <w:rPr>
          <w:highlight w:val="yellow"/>
        </w:rPr>
      </w:pPr>
    </w:p>
    <w:p w14:paraId="138C90E3" w14:textId="77777777" w:rsidR="005C2BF5" w:rsidRDefault="005C2BF5" w:rsidP="00CB5E4A">
      <w:pPr>
        <w:rPr>
          <w:highlight w:val="yellow"/>
        </w:rPr>
      </w:pPr>
    </w:p>
    <w:p w14:paraId="0B15EF71" w14:textId="77777777" w:rsidR="005C2BF5" w:rsidRDefault="005C2BF5" w:rsidP="00CB5E4A">
      <w:pPr>
        <w:rPr>
          <w:highlight w:val="yellow"/>
        </w:rPr>
      </w:pPr>
    </w:p>
    <w:p w14:paraId="69C98D01" w14:textId="77777777" w:rsidR="005C2BF5" w:rsidRPr="00CB5E4A" w:rsidRDefault="005C2BF5" w:rsidP="00CB5E4A">
      <w:pPr>
        <w:rPr>
          <w:highlight w:val="yellow"/>
        </w:rPr>
      </w:pPr>
    </w:p>
    <w:p w14:paraId="360A8583" w14:textId="447305B3" w:rsidR="004D4C72" w:rsidRPr="00CB5E4A" w:rsidRDefault="008055AD" w:rsidP="00CB5E4A">
      <w:pPr>
        <w:pStyle w:val="Titolo2"/>
        <w:ind w:left="576" w:hanging="576"/>
        <w:jc w:val="both"/>
      </w:pPr>
      <w:bookmarkStart w:id="14" w:name="_Toc471905545"/>
      <w:bookmarkStart w:id="15" w:name="_Toc474433547"/>
      <w:bookmarkStart w:id="16" w:name="_Toc474433722"/>
      <w:bookmarkStart w:id="17" w:name="_Toc137743026"/>
      <w:r w:rsidRPr="00CB5E4A">
        <w:t>Revisione dei requisiti</w:t>
      </w:r>
      <w:bookmarkEnd w:id="14"/>
      <w:bookmarkEnd w:id="15"/>
      <w:bookmarkEnd w:id="16"/>
      <w:bookmarkEnd w:id="17"/>
    </w:p>
    <w:p w14:paraId="54D6EA05" w14:textId="77777777" w:rsidR="007F287E" w:rsidRPr="007F287E" w:rsidRDefault="00AD6B4D" w:rsidP="008D633C">
      <w:pPr>
        <w:pStyle w:val="Paragrafoelenco"/>
        <w:numPr>
          <w:ilvl w:val="0"/>
          <w:numId w:val="7"/>
        </w:numPr>
      </w:pPr>
      <w:r w:rsidRPr="00AD6B4D">
        <w:rPr>
          <w:i/>
          <w:iCs/>
        </w:rPr>
        <w:t>La segreteria registra al sistema gli utenti, ovvero i docenti, gli alunni e i genitori</w:t>
      </w:r>
      <w:r w:rsidR="007F287E">
        <w:rPr>
          <w:i/>
          <w:iCs/>
        </w:rPr>
        <w:t>.</w:t>
      </w:r>
    </w:p>
    <w:p w14:paraId="56F8BE1A" w14:textId="0EC02BFC" w:rsidR="00CB5E4A" w:rsidRPr="00AD6B4D" w:rsidRDefault="0021037D" w:rsidP="008D633C">
      <w:pPr>
        <w:pStyle w:val="Paragrafoelenco"/>
        <w:numPr>
          <w:ilvl w:val="0"/>
          <w:numId w:val="7"/>
        </w:numPr>
      </w:pPr>
      <w:r>
        <w:rPr>
          <w:i/>
          <w:iCs/>
        </w:rPr>
        <w:t xml:space="preserve">Degli utenti viene </w:t>
      </w:r>
      <w:r w:rsidR="00AD6B4D" w:rsidRPr="00AD6B4D">
        <w:rPr>
          <w:i/>
          <w:iCs/>
        </w:rPr>
        <w:t>specific</w:t>
      </w:r>
      <w:r>
        <w:rPr>
          <w:i/>
          <w:iCs/>
        </w:rPr>
        <w:t>at</w:t>
      </w:r>
      <w:r w:rsidR="00AD6B4D" w:rsidRPr="00AD6B4D">
        <w:rPr>
          <w:i/>
          <w:iCs/>
        </w:rPr>
        <w:t>o il nome, cognome, data di nascita, codice fiscale, comune di residenza, email, numero di cellulare, username, password.</w:t>
      </w:r>
    </w:p>
    <w:p w14:paraId="01165226" w14:textId="2A9E2A4E" w:rsidR="00BB6152" w:rsidRPr="000A6A86" w:rsidRDefault="00BB6152" w:rsidP="008D633C">
      <w:pPr>
        <w:pStyle w:val="Paragrafoelenco"/>
        <w:numPr>
          <w:ilvl w:val="0"/>
          <w:numId w:val="7"/>
        </w:numPr>
        <w:rPr>
          <w:i/>
          <w:iCs/>
        </w:rPr>
      </w:pPr>
      <w:r w:rsidRPr="000A6A86">
        <w:rPr>
          <w:i/>
          <w:iCs/>
        </w:rPr>
        <w:t>L’istituto scolastico è organizzato in classi.</w:t>
      </w:r>
    </w:p>
    <w:p w14:paraId="2912275E" w14:textId="77910C78" w:rsidR="00BB6152" w:rsidRPr="000A6A86" w:rsidRDefault="00403012" w:rsidP="008D633C">
      <w:pPr>
        <w:pStyle w:val="Paragrafoelenco"/>
        <w:numPr>
          <w:ilvl w:val="0"/>
          <w:numId w:val="7"/>
        </w:numPr>
        <w:rPr>
          <w:i/>
          <w:iCs/>
        </w:rPr>
      </w:pPr>
      <w:r w:rsidRPr="000A6A86">
        <w:rPr>
          <w:i/>
          <w:iCs/>
        </w:rPr>
        <w:t xml:space="preserve">Ogni classe è caratterizzata dalla sezione e da un anno espresso in numeri romani </w:t>
      </w:r>
    </w:p>
    <w:p w14:paraId="7C7947F8" w14:textId="07458C79" w:rsidR="00403012" w:rsidRPr="000A6A86" w:rsidRDefault="00CE507A" w:rsidP="008D633C">
      <w:pPr>
        <w:pStyle w:val="Paragrafoelenco"/>
        <w:numPr>
          <w:ilvl w:val="0"/>
          <w:numId w:val="7"/>
        </w:numPr>
        <w:rPr>
          <w:i/>
          <w:iCs/>
        </w:rPr>
      </w:pPr>
      <w:r w:rsidRPr="000A6A86">
        <w:rPr>
          <w:i/>
          <w:iCs/>
        </w:rPr>
        <w:t>Per ogni classe il sistema tiene traccia del registro elettronico, che può essere consultato dal preside e dai docenti.</w:t>
      </w:r>
    </w:p>
    <w:p w14:paraId="3AD4A2A6" w14:textId="77777777" w:rsidR="005466C5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 xml:space="preserve">Per i docenti si vuole tenere traccia delle classi ove insegnano e delle materie insegnate in tali classi in ciascun anno scolastico. </w:t>
      </w:r>
    </w:p>
    <w:p w14:paraId="6AE7B69F" w14:textId="63FEA389" w:rsidR="00C207B8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Ogni alunno è caratterizzato anche da una matricola e dalla classe frequentata.</w:t>
      </w:r>
    </w:p>
    <w:p w14:paraId="70637ED1" w14:textId="77777777" w:rsidR="00452D3B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 xml:space="preserve">I docenti di ogni classe devono riportare nel registro le attività svolte in una certa classe in una certa data. </w:t>
      </w:r>
    </w:p>
    <w:p w14:paraId="4916D16B" w14:textId="77777777" w:rsidR="00452D3B" w:rsidRDefault="00452D3B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>
        <w:rPr>
          <w:i/>
          <w:iCs/>
        </w:rPr>
        <w:t>I docenti</w:t>
      </w:r>
      <w:r w:rsidR="00C207B8" w:rsidRPr="000A6A86">
        <w:rPr>
          <w:i/>
          <w:iCs/>
        </w:rPr>
        <w:t xml:space="preserve"> possono aggiungere i voti di ogni alunno, riportando la data. </w:t>
      </w:r>
    </w:p>
    <w:p w14:paraId="5655DCFC" w14:textId="433AFD5E" w:rsidR="00C207B8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Se il voto inserito dal docente è non sufficiente (&lt; 6) viene inviata una notifica ai genitori dell’alunno che ha ottenuto la valutazione negativa.</w:t>
      </w:r>
    </w:p>
    <w:p w14:paraId="21819A26" w14:textId="77777777" w:rsidR="00F34800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Gli alunni di una classe possono consultare il registro per leggere le attività svolte in una determinata data</w:t>
      </w:r>
      <w:r w:rsidR="00F34800" w:rsidRPr="000A6A86">
        <w:rPr>
          <w:i/>
          <w:iCs/>
        </w:rPr>
        <w:t>.</w:t>
      </w:r>
    </w:p>
    <w:p w14:paraId="370B86B0" w14:textId="04036AB1" w:rsidR="00C207B8" w:rsidRPr="000A6A86" w:rsidRDefault="00F34800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I</w:t>
      </w:r>
      <w:r w:rsidR="00C207B8" w:rsidRPr="000A6A86">
        <w:rPr>
          <w:i/>
          <w:iCs/>
        </w:rPr>
        <w:t xml:space="preserve"> genitori possono visionare la media voti del proprio figlio nell’ultimo quadrimestre più il dettaglio dei singoli voti in tutte le materie.</w:t>
      </w:r>
    </w:p>
    <w:p w14:paraId="42009E1C" w14:textId="77777777" w:rsidR="00F86895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 xml:space="preserve">Al termine di ogni quadrimestre, il sistema genera la pagella di ogni alunno riportando la media voti per ogni materia. </w:t>
      </w:r>
    </w:p>
    <w:p w14:paraId="503AF14B" w14:textId="68E8B1F9" w:rsidR="00C207B8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 xml:space="preserve">I docenti possono apportare delle modifiche alle valutazioni relative ai propri insegnamenti arrotondando il voto per eccesso o per difetto. </w:t>
      </w:r>
    </w:p>
    <w:p w14:paraId="0F16507B" w14:textId="77777777" w:rsidR="00571319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Appena creata, la pagella si trova nello stato “non approvata</w:t>
      </w:r>
      <w:r w:rsidR="00F606BE" w:rsidRPr="000A6A86">
        <w:rPr>
          <w:i/>
          <w:iCs/>
        </w:rPr>
        <w:t>”</w:t>
      </w:r>
    </w:p>
    <w:p w14:paraId="00479E8B" w14:textId="73847CB1" w:rsidR="00C207B8" w:rsidRDefault="004A7294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>É</w:t>
      </w:r>
      <w:r w:rsidR="00C207B8" w:rsidRPr="000A6A86">
        <w:rPr>
          <w:i/>
          <w:iCs/>
        </w:rPr>
        <w:t xml:space="preserve"> compito del preside approvare la pagella.  </w:t>
      </w:r>
    </w:p>
    <w:p w14:paraId="1DD42C1F" w14:textId="6961CAF3" w:rsidR="00DA2A97" w:rsidRPr="000A6A86" w:rsidRDefault="00DA2A97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DA2A97">
        <w:rPr>
          <w:i/>
          <w:iCs/>
        </w:rPr>
        <w:t>La pagella non può essere modificata dai docenti una volta approvata.</w:t>
      </w:r>
    </w:p>
    <w:p w14:paraId="63A7212F" w14:textId="2A04079D" w:rsidR="00CE507A" w:rsidRPr="000A6A86" w:rsidRDefault="00C207B8" w:rsidP="008D633C">
      <w:pPr>
        <w:pStyle w:val="Paragrafoelenco"/>
        <w:numPr>
          <w:ilvl w:val="0"/>
          <w:numId w:val="7"/>
        </w:numPr>
        <w:jc w:val="both"/>
        <w:rPr>
          <w:i/>
          <w:iCs/>
        </w:rPr>
      </w:pPr>
      <w:r w:rsidRPr="000A6A86">
        <w:rPr>
          <w:i/>
          <w:iCs/>
        </w:rPr>
        <w:t xml:space="preserve">All’atto dell’approvazione, se tutte le pagelle associate agli alunni della classe sono state approvate, il sistema notifica tutti i genitori degli alunni, inviando loro una email. </w:t>
      </w:r>
    </w:p>
    <w:p w14:paraId="1FA1CC41" w14:textId="77777777" w:rsidR="00CB5E4A" w:rsidRPr="00455EDE" w:rsidRDefault="00CB5E4A" w:rsidP="00CB5E4A">
      <w:pPr>
        <w:pStyle w:val="Titolo2"/>
        <w:ind w:left="576" w:hanging="576"/>
        <w:jc w:val="both"/>
      </w:pPr>
      <w:bookmarkStart w:id="18" w:name="_Toc471222551"/>
      <w:bookmarkStart w:id="19" w:name="_Toc471222590"/>
      <w:bookmarkStart w:id="20" w:name="_Toc471224120"/>
      <w:bookmarkStart w:id="21" w:name="_Toc471494130"/>
      <w:bookmarkStart w:id="22" w:name="_Toc471905546"/>
      <w:bookmarkStart w:id="23" w:name="_Toc474433548"/>
      <w:bookmarkStart w:id="24" w:name="_Toc474433723"/>
      <w:bookmarkStart w:id="25" w:name="_Toc137743027"/>
      <w:r>
        <w:t>Glossario dei termini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473BD0CE" w14:textId="77777777" w:rsidR="004D4C72" w:rsidRDefault="004D4C72"/>
    <w:tbl>
      <w:tblPr>
        <w:tblStyle w:val="Grigliatabella"/>
        <w:tblW w:w="0" w:type="auto"/>
        <w:tblInd w:w="108" w:type="dxa"/>
        <w:tblLook w:val="04A0" w:firstRow="1" w:lastRow="0" w:firstColumn="1" w:lastColumn="0" w:noHBand="0" w:noVBand="1"/>
      </w:tblPr>
      <w:tblGrid>
        <w:gridCol w:w="1836"/>
        <w:gridCol w:w="5825"/>
        <w:gridCol w:w="1853"/>
      </w:tblGrid>
      <w:tr w:rsidR="00CB5E4A" w14:paraId="08773B07" w14:textId="77777777" w:rsidTr="00EE320F">
        <w:tc>
          <w:tcPr>
            <w:tcW w:w="1836" w:type="dxa"/>
          </w:tcPr>
          <w:p w14:paraId="3FA58C4A" w14:textId="77777777" w:rsidR="00CB5E4A" w:rsidRPr="001D1D37" w:rsidRDefault="00CB5E4A" w:rsidP="00CB5E4A">
            <w:pPr>
              <w:rPr>
                <w:color w:val="0000FF"/>
              </w:rPr>
            </w:pPr>
            <w:r w:rsidRPr="001D1D37">
              <w:rPr>
                <w:color w:val="0000FF"/>
              </w:rPr>
              <w:t>Termine</w:t>
            </w:r>
          </w:p>
        </w:tc>
        <w:tc>
          <w:tcPr>
            <w:tcW w:w="5825" w:type="dxa"/>
          </w:tcPr>
          <w:p w14:paraId="4D03D663" w14:textId="77777777" w:rsidR="00CB5E4A" w:rsidRPr="001D1D37" w:rsidRDefault="00CB5E4A" w:rsidP="00CB5E4A">
            <w:pPr>
              <w:rPr>
                <w:color w:val="0000FF"/>
              </w:rPr>
            </w:pPr>
            <w:r w:rsidRPr="001D1D37">
              <w:rPr>
                <w:color w:val="0000FF"/>
              </w:rPr>
              <w:t>Descrizione</w:t>
            </w:r>
          </w:p>
        </w:tc>
        <w:tc>
          <w:tcPr>
            <w:tcW w:w="1853" w:type="dxa"/>
          </w:tcPr>
          <w:p w14:paraId="27447633" w14:textId="77777777" w:rsidR="00CB5E4A" w:rsidRPr="001D1D37" w:rsidRDefault="00CB5E4A" w:rsidP="00CB5E4A">
            <w:pPr>
              <w:rPr>
                <w:color w:val="0000FF"/>
              </w:rPr>
            </w:pPr>
            <w:r w:rsidRPr="001D1D37">
              <w:rPr>
                <w:color w:val="0000FF"/>
              </w:rPr>
              <w:t>Sinonimi</w:t>
            </w:r>
          </w:p>
        </w:tc>
      </w:tr>
      <w:tr w:rsidR="00CB5E4A" w14:paraId="151A2A3D" w14:textId="77777777" w:rsidTr="00EE320F">
        <w:tc>
          <w:tcPr>
            <w:tcW w:w="1836" w:type="dxa"/>
          </w:tcPr>
          <w:p w14:paraId="61202D5E" w14:textId="370ED70E" w:rsidR="00CB5E4A" w:rsidRDefault="00837B7F" w:rsidP="00CB5E4A">
            <w:r>
              <w:t>Classe</w:t>
            </w:r>
          </w:p>
        </w:tc>
        <w:tc>
          <w:tcPr>
            <w:tcW w:w="5825" w:type="dxa"/>
          </w:tcPr>
          <w:p w14:paraId="2A796756" w14:textId="4EA07664" w:rsidR="00CB5E4A" w:rsidRDefault="002835E6" w:rsidP="00CB5E4A">
            <w:r>
              <w:t xml:space="preserve">Gruppo di alunni caratterizzati </w:t>
            </w:r>
            <w:r w:rsidR="0098553B">
              <w:t xml:space="preserve">dalla sezione e a cui è associato un registro elettronico per ciascun anno scolastico e un </w:t>
            </w:r>
            <w:r w:rsidR="00BA3700">
              <w:t>insieme di docenti per ogni anno.</w:t>
            </w:r>
          </w:p>
        </w:tc>
        <w:tc>
          <w:tcPr>
            <w:tcW w:w="1853" w:type="dxa"/>
          </w:tcPr>
          <w:p w14:paraId="0E7E0F35" w14:textId="0905F9DF" w:rsidR="00CB5E4A" w:rsidRDefault="00CB5E4A" w:rsidP="00CB5E4A"/>
        </w:tc>
      </w:tr>
      <w:tr w:rsidR="00CB5E4A" w14:paraId="1C3DB796" w14:textId="77777777" w:rsidTr="00EE320F">
        <w:tc>
          <w:tcPr>
            <w:tcW w:w="1836" w:type="dxa"/>
          </w:tcPr>
          <w:p w14:paraId="27D332AA" w14:textId="1F8CE6A1" w:rsidR="00CB5E4A" w:rsidRDefault="00837B7F" w:rsidP="00CB5E4A">
            <w:r>
              <w:t>Registro elettronico</w:t>
            </w:r>
          </w:p>
        </w:tc>
        <w:tc>
          <w:tcPr>
            <w:tcW w:w="5825" w:type="dxa"/>
          </w:tcPr>
          <w:p w14:paraId="24D1D6BB" w14:textId="77777777" w:rsidR="00CB5E4A" w:rsidRDefault="00150B69" w:rsidP="00CB5E4A">
            <w:r>
              <w:t xml:space="preserve">Oggetto che tiene traccia delle attività svolte dalla classe </w:t>
            </w:r>
          </w:p>
          <w:p w14:paraId="6C4B68B1" w14:textId="75520FC8" w:rsidR="0040110C" w:rsidRDefault="0040110C" w:rsidP="00CB5E4A"/>
        </w:tc>
        <w:tc>
          <w:tcPr>
            <w:tcW w:w="1853" w:type="dxa"/>
          </w:tcPr>
          <w:p w14:paraId="23FC2C56" w14:textId="77777777" w:rsidR="00CB5E4A" w:rsidRDefault="00CB5E4A" w:rsidP="00CB5E4A"/>
        </w:tc>
      </w:tr>
      <w:tr w:rsidR="00E71AB7" w14:paraId="5EF0B453" w14:textId="77777777" w:rsidTr="00EE320F">
        <w:tc>
          <w:tcPr>
            <w:tcW w:w="1836" w:type="dxa"/>
          </w:tcPr>
          <w:p w14:paraId="65B6CAE8" w14:textId="061A9156" w:rsidR="00E71AB7" w:rsidRDefault="0088146A" w:rsidP="00CB5E4A">
            <w:r>
              <w:t>Attività</w:t>
            </w:r>
          </w:p>
        </w:tc>
        <w:tc>
          <w:tcPr>
            <w:tcW w:w="5825" w:type="dxa"/>
          </w:tcPr>
          <w:p w14:paraId="309320F1" w14:textId="7FF40877" w:rsidR="00E71AB7" w:rsidRDefault="00C64F17" w:rsidP="00CB5E4A">
            <w:r>
              <w:t xml:space="preserve">Breve </w:t>
            </w:r>
            <w:r w:rsidR="00B77299">
              <w:t>descrizione di ciò che</w:t>
            </w:r>
            <w:r w:rsidR="001D19E0">
              <w:t xml:space="preserve"> svolge </w:t>
            </w:r>
            <w:r w:rsidR="00B77299">
              <w:t>una classe in una certa data</w:t>
            </w:r>
          </w:p>
        </w:tc>
        <w:tc>
          <w:tcPr>
            <w:tcW w:w="1853" w:type="dxa"/>
          </w:tcPr>
          <w:p w14:paraId="17637E4B" w14:textId="49D2F4A1" w:rsidR="00E71AB7" w:rsidRDefault="00E71AB7" w:rsidP="00CB5E4A"/>
        </w:tc>
      </w:tr>
      <w:tr w:rsidR="00CB5E4A" w14:paraId="24BF0877" w14:textId="77777777" w:rsidTr="00EE320F">
        <w:tc>
          <w:tcPr>
            <w:tcW w:w="1836" w:type="dxa"/>
          </w:tcPr>
          <w:p w14:paraId="06B8AEE4" w14:textId="6BB88305" w:rsidR="00E71AB7" w:rsidRDefault="0088146A" w:rsidP="00CB5E4A">
            <w:r>
              <w:t>Pagella</w:t>
            </w:r>
          </w:p>
        </w:tc>
        <w:tc>
          <w:tcPr>
            <w:tcW w:w="5825" w:type="dxa"/>
          </w:tcPr>
          <w:p w14:paraId="761A198C" w14:textId="2C64ED59" w:rsidR="00CB5E4A" w:rsidRDefault="001C41AC" w:rsidP="00CB5E4A">
            <w:r>
              <w:t>Documento che riporta per ogni alunno la media dei suoi voti in ogni materia</w:t>
            </w:r>
            <w:r w:rsidR="002A2C1C">
              <w:t>, che può essere modificato dai docenti solo prima dell’approvazione del preside</w:t>
            </w:r>
          </w:p>
        </w:tc>
        <w:tc>
          <w:tcPr>
            <w:tcW w:w="1853" w:type="dxa"/>
          </w:tcPr>
          <w:p w14:paraId="6252FCF4" w14:textId="30C418C5" w:rsidR="00CB5E4A" w:rsidRDefault="00CB5E4A" w:rsidP="00CB5E4A"/>
        </w:tc>
      </w:tr>
      <w:tr w:rsidR="00CB5E4A" w14:paraId="4110EEAD" w14:textId="77777777" w:rsidTr="00EE320F">
        <w:tc>
          <w:tcPr>
            <w:tcW w:w="1836" w:type="dxa"/>
          </w:tcPr>
          <w:p w14:paraId="4FB47F51" w14:textId="470D4EFE" w:rsidR="00CB5E4A" w:rsidRDefault="00D31DA2" w:rsidP="00CB5E4A">
            <w:r>
              <w:t>Quadrimestre</w:t>
            </w:r>
          </w:p>
        </w:tc>
        <w:tc>
          <w:tcPr>
            <w:tcW w:w="5825" w:type="dxa"/>
          </w:tcPr>
          <w:p w14:paraId="5A852835" w14:textId="34DB9463" w:rsidR="00CB5E4A" w:rsidRDefault="008546BA" w:rsidP="00CB5E4A">
            <w:r>
              <w:t xml:space="preserve">Periodo di </w:t>
            </w:r>
            <w:r w:rsidR="003C25FA">
              <w:t>quattro mesi al termine del quale v</w:t>
            </w:r>
            <w:r w:rsidR="00833ED5">
              <w:t>i</w:t>
            </w:r>
            <w:r w:rsidR="003C25FA">
              <w:t xml:space="preserve">ene generata una </w:t>
            </w:r>
            <w:r w:rsidR="00833ED5">
              <w:t>pagella</w:t>
            </w:r>
            <w:r w:rsidR="00664801">
              <w:t>. (</w:t>
            </w:r>
            <w:r w:rsidR="003C0D03">
              <w:t>Settembre</w:t>
            </w:r>
            <w:r w:rsidR="00AD0CC9">
              <w:t xml:space="preserve"> </w:t>
            </w:r>
            <w:r w:rsidR="00664801">
              <w:t>-</w:t>
            </w:r>
            <w:r w:rsidR="00AD0CC9">
              <w:t xml:space="preserve"> </w:t>
            </w:r>
            <w:proofErr w:type="gramStart"/>
            <w:r w:rsidR="001B7014">
              <w:t>Gennaio</w:t>
            </w:r>
            <w:proofErr w:type="gramEnd"/>
            <w:r w:rsidR="00C216C5">
              <w:t xml:space="preserve">, </w:t>
            </w:r>
            <w:r w:rsidR="00F03B7B">
              <w:t>Febbraio-</w:t>
            </w:r>
            <w:r w:rsidR="005F2BC4">
              <w:t>Giugno</w:t>
            </w:r>
            <w:r w:rsidR="00F03B7B">
              <w:t>)</w:t>
            </w:r>
          </w:p>
        </w:tc>
        <w:tc>
          <w:tcPr>
            <w:tcW w:w="1853" w:type="dxa"/>
          </w:tcPr>
          <w:p w14:paraId="416454AB" w14:textId="77777777" w:rsidR="00CB5E4A" w:rsidRDefault="00CB5E4A" w:rsidP="00CB5E4A"/>
        </w:tc>
      </w:tr>
      <w:tr w:rsidR="00EE320F" w14:paraId="0C1F9D41" w14:textId="77777777" w:rsidTr="00EE320F">
        <w:tc>
          <w:tcPr>
            <w:tcW w:w="1836" w:type="dxa"/>
          </w:tcPr>
          <w:p w14:paraId="14D55D76" w14:textId="02ADFBA4" w:rsidR="00EE320F" w:rsidRDefault="00EE320F" w:rsidP="00CB5E4A">
            <w:r>
              <w:lastRenderedPageBreak/>
              <w:t>Voto</w:t>
            </w:r>
          </w:p>
        </w:tc>
        <w:tc>
          <w:tcPr>
            <w:tcW w:w="5825" w:type="dxa"/>
          </w:tcPr>
          <w:p w14:paraId="586F2DE4" w14:textId="3B2DB99A" w:rsidR="00EE320F" w:rsidRDefault="009D6FA5" w:rsidP="00CB5E4A">
            <w:r>
              <w:t>Punteggio da 1-10</w:t>
            </w:r>
            <w:r w:rsidR="00960B31">
              <w:rPr>
                <w:rFonts w:ascii="Times New Roman" w:hAnsi="Times New Roman" w:cs="Times New Roman"/>
              </w:rPr>
              <w:t xml:space="preserve"> </w:t>
            </w:r>
            <w:r w:rsidR="00ED44D8">
              <w:t>assegnato all’alunno da parte di un docente</w:t>
            </w:r>
          </w:p>
        </w:tc>
        <w:tc>
          <w:tcPr>
            <w:tcW w:w="1853" w:type="dxa"/>
          </w:tcPr>
          <w:p w14:paraId="3C405C3E" w14:textId="35B5B296" w:rsidR="00EE320F" w:rsidRDefault="00E10746" w:rsidP="00CB5E4A">
            <w:r>
              <w:t>Valutazione</w:t>
            </w:r>
          </w:p>
        </w:tc>
      </w:tr>
      <w:tr w:rsidR="00AF2164" w14:paraId="2CEAB524" w14:textId="77777777" w:rsidTr="00EE320F">
        <w:tc>
          <w:tcPr>
            <w:tcW w:w="1836" w:type="dxa"/>
          </w:tcPr>
          <w:p w14:paraId="51188406" w14:textId="220399B4" w:rsidR="00AF2164" w:rsidRDefault="00AF2164" w:rsidP="00CB5E4A">
            <w:r>
              <w:t>Voto no</w:t>
            </w:r>
            <w:r w:rsidR="00996142">
              <w:t>n sufficiente</w:t>
            </w:r>
          </w:p>
        </w:tc>
        <w:tc>
          <w:tcPr>
            <w:tcW w:w="5825" w:type="dxa"/>
          </w:tcPr>
          <w:p w14:paraId="348DCBC6" w14:textId="75C250D8" w:rsidR="00AF2164" w:rsidRDefault="00996142" w:rsidP="00CB5E4A">
            <w:r>
              <w:t xml:space="preserve">Voto </w:t>
            </w:r>
            <w:r w:rsidR="00982E24">
              <w:t xml:space="preserve">inferiore al </w:t>
            </w:r>
            <w:r>
              <w:t>6</w:t>
            </w:r>
          </w:p>
        </w:tc>
        <w:tc>
          <w:tcPr>
            <w:tcW w:w="1853" w:type="dxa"/>
          </w:tcPr>
          <w:p w14:paraId="3ECF2C7E" w14:textId="2313CB69" w:rsidR="00AF2164" w:rsidRDefault="00AF2164" w:rsidP="00CB5E4A"/>
        </w:tc>
      </w:tr>
      <w:tr w:rsidR="003E51BF" w14:paraId="2F94DF49" w14:textId="77777777" w:rsidTr="00EE320F">
        <w:tc>
          <w:tcPr>
            <w:tcW w:w="1836" w:type="dxa"/>
          </w:tcPr>
          <w:p w14:paraId="140611A1" w14:textId="350F3F5B" w:rsidR="003E51BF" w:rsidRDefault="004D3DED" w:rsidP="00CB5E4A">
            <w:r>
              <w:t>Genitore</w:t>
            </w:r>
          </w:p>
        </w:tc>
        <w:tc>
          <w:tcPr>
            <w:tcW w:w="5825" w:type="dxa"/>
          </w:tcPr>
          <w:p w14:paraId="47DF1066" w14:textId="0895F3E4" w:rsidR="003E51BF" w:rsidRDefault="004D3DED" w:rsidP="00CB5E4A">
            <w:r>
              <w:t xml:space="preserve">Assumeremo di </w:t>
            </w:r>
            <w:r w:rsidR="00A47D28">
              <w:t>avere</w:t>
            </w:r>
            <w:r>
              <w:t xml:space="preserve"> un solo </w:t>
            </w:r>
            <w:r w:rsidR="0070050E">
              <w:t xml:space="preserve">account </w:t>
            </w:r>
            <w:r>
              <w:t>genitore per alunno, a</w:t>
            </w:r>
            <w:r w:rsidR="0070050E">
              <w:t xml:space="preserve">l genitore arriveranno </w:t>
            </w:r>
            <w:r w:rsidR="003069E3">
              <w:t>tutte le notifiche relative</w:t>
            </w:r>
            <w:r w:rsidR="002B516E">
              <w:t xml:space="preserve"> all’alunno corrispondente</w:t>
            </w:r>
          </w:p>
        </w:tc>
        <w:tc>
          <w:tcPr>
            <w:tcW w:w="1853" w:type="dxa"/>
          </w:tcPr>
          <w:p w14:paraId="5384FAC3" w14:textId="77777777" w:rsidR="003E51BF" w:rsidRDefault="003E51BF" w:rsidP="00CB5E4A"/>
        </w:tc>
      </w:tr>
    </w:tbl>
    <w:p w14:paraId="28BD0F86" w14:textId="59521002" w:rsidR="007B2F43" w:rsidRDefault="007B2F43"/>
    <w:p w14:paraId="4C55A250" w14:textId="228E9219" w:rsidR="004D4C72" w:rsidRDefault="004D4C72" w:rsidP="00E71AB7">
      <w:pPr>
        <w:pStyle w:val="Titolo2"/>
        <w:ind w:left="576" w:hanging="576"/>
        <w:jc w:val="both"/>
      </w:pPr>
      <w:bookmarkStart w:id="26" w:name="_Toc471222552"/>
      <w:bookmarkStart w:id="27" w:name="_Toc471222591"/>
      <w:bookmarkStart w:id="28" w:name="_Toc471224121"/>
      <w:bookmarkStart w:id="29" w:name="_Toc471905547"/>
      <w:bookmarkStart w:id="30" w:name="_Toc474433549"/>
      <w:bookmarkStart w:id="31" w:name="_Toc474433724"/>
      <w:bookmarkStart w:id="32" w:name="_Toc137743028"/>
      <w:r>
        <w:t>Classificazione dei requisiti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528782DA" w14:textId="77777777" w:rsidR="00E71AB7" w:rsidRPr="00E71AB7" w:rsidRDefault="00E71AB7" w:rsidP="00E71AB7"/>
    <w:p w14:paraId="0DEB0B5D" w14:textId="77777777" w:rsidR="001A2AB1" w:rsidRPr="0040794C" w:rsidRDefault="001A2AB1" w:rsidP="007164D5">
      <w:pPr>
        <w:pStyle w:val="Titolo2"/>
        <w:numPr>
          <w:ilvl w:val="2"/>
          <w:numId w:val="1"/>
        </w:numPr>
      </w:pPr>
      <w:bookmarkStart w:id="33" w:name="_Toc471222553"/>
      <w:bookmarkStart w:id="34" w:name="_Toc471222592"/>
      <w:bookmarkStart w:id="35" w:name="_Toc471224122"/>
      <w:bookmarkStart w:id="36" w:name="_Toc471905548"/>
      <w:bookmarkStart w:id="37" w:name="_Toc474433550"/>
      <w:bookmarkStart w:id="38" w:name="_Toc474433725"/>
      <w:bookmarkStart w:id="39" w:name="_Toc137743029"/>
      <w:r w:rsidRPr="007164D5">
        <w:rPr>
          <w:sz w:val="24"/>
          <w:szCs w:val="24"/>
        </w:rPr>
        <w:t>Requisiti</w:t>
      </w:r>
      <w:r w:rsidRPr="0040794C">
        <w:t xml:space="preserve"> </w:t>
      </w:r>
      <w:r>
        <w:t>funzionali</w:t>
      </w:r>
      <w:bookmarkEnd w:id="33"/>
      <w:bookmarkEnd w:id="34"/>
      <w:bookmarkEnd w:id="35"/>
      <w:bookmarkEnd w:id="36"/>
      <w:bookmarkEnd w:id="37"/>
      <w:bookmarkEnd w:id="38"/>
      <w:bookmarkEnd w:id="39"/>
    </w:p>
    <w:p w14:paraId="57A47850" w14:textId="7571C172" w:rsidR="001C14DA" w:rsidRDefault="001C14DA" w:rsidP="00B81EF2">
      <w:pPr>
        <w:spacing w:after="120"/>
        <w:jc w:val="both"/>
        <w:rPr>
          <w:rFonts w:ascii="Constantia" w:eastAsia="Times New Roman" w:hAnsi="Constantia" w:cs="Times New Roman"/>
          <w:lang w:eastAsia="en-US"/>
        </w:rPr>
      </w:pPr>
    </w:p>
    <w:tbl>
      <w:tblPr>
        <w:tblStyle w:val="Grigliatabella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51"/>
        <w:gridCol w:w="7371"/>
        <w:gridCol w:w="1417"/>
      </w:tblGrid>
      <w:tr w:rsidR="00B81EF2" w:rsidRPr="003637BF" w14:paraId="102A9FD1" w14:textId="77777777" w:rsidTr="00117ADC">
        <w:tc>
          <w:tcPr>
            <w:tcW w:w="851" w:type="dxa"/>
          </w:tcPr>
          <w:p w14:paraId="6A26646A" w14:textId="77777777" w:rsidR="00B81EF2" w:rsidRPr="003637BF" w:rsidRDefault="00B81EF2" w:rsidP="00E97FCF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>ID</w:t>
            </w:r>
          </w:p>
        </w:tc>
        <w:tc>
          <w:tcPr>
            <w:tcW w:w="7371" w:type="dxa"/>
          </w:tcPr>
          <w:p w14:paraId="5DE72A58" w14:textId="77777777" w:rsidR="00B81EF2" w:rsidRPr="003637BF" w:rsidRDefault="00B81EF2" w:rsidP="00E97FCF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 xml:space="preserve">Requisito </w:t>
            </w:r>
          </w:p>
        </w:tc>
        <w:tc>
          <w:tcPr>
            <w:tcW w:w="1417" w:type="dxa"/>
          </w:tcPr>
          <w:p w14:paraId="08506B22" w14:textId="72A7BBDA" w:rsidR="00B81EF2" w:rsidRPr="003637BF" w:rsidRDefault="00B81EF2" w:rsidP="002A0DEB">
            <w:pPr>
              <w:rPr>
                <w:rFonts w:ascii="Constantia" w:eastAsia="Times New Roman" w:hAnsi="Constantia" w:cs="Times New Roman"/>
                <w:color w:val="0000FF"/>
              </w:rPr>
            </w:pPr>
            <w:r>
              <w:rPr>
                <w:rFonts w:ascii="Constantia" w:eastAsia="Times New Roman" w:hAnsi="Constantia" w:cs="Times New Roman"/>
                <w:color w:val="0000FF"/>
              </w:rPr>
              <w:t>Origine (</w:t>
            </w:r>
            <w:r w:rsidR="002A0DEB">
              <w:rPr>
                <w:rFonts w:ascii="Constantia" w:eastAsia="Times New Roman" w:hAnsi="Constantia" w:cs="Times New Roman"/>
                <w:color w:val="0000FF"/>
              </w:rPr>
              <w:t>n. frase dei requisiti revisionati</w:t>
            </w:r>
            <w:r>
              <w:rPr>
                <w:rFonts w:ascii="Constantia" w:eastAsia="Times New Roman" w:hAnsi="Constantia" w:cs="Times New Roman"/>
                <w:color w:val="0000FF"/>
              </w:rPr>
              <w:t>)</w:t>
            </w:r>
          </w:p>
        </w:tc>
      </w:tr>
      <w:tr w:rsidR="00B81EF2" w:rsidRPr="003637BF" w14:paraId="54096688" w14:textId="77777777" w:rsidTr="00117ADC">
        <w:tc>
          <w:tcPr>
            <w:tcW w:w="851" w:type="dxa"/>
          </w:tcPr>
          <w:p w14:paraId="4E41CBB3" w14:textId="77777777" w:rsidR="00B81EF2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RF01</w:t>
            </w:r>
          </w:p>
        </w:tc>
        <w:tc>
          <w:tcPr>
            <w:tcW w:w="7371" w:type="dxa"/>
          </w:tcPr>
          <w:p w14:paraId="4D306366" w14:textId="09BEFCE3" w:rsidR="00B81EF2" w:rsidRPr="00EB7599" w:rsidRDefault="00473040" w:rsidP="00B81EF2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>Il sistema deve offrire a</w:t>
            </w:r>
            <w:r w:rsidR="00EB43E5">
              <w:rPr>
                <w:rFonts w:ascii="Constantia" w:eastAsia="Times New Roman" w:hAnsi="Constantia" w:cs="Times New Roman"/>
              </w:rPr>
              <w:t>l</w:t>
            </w:r>
            <w:r w:rsidR="0038238F">
              <w:rPr>
                <w:rFonts w:ascii="Constantia" w:eastAsia="Times New Roman" w:hAnsi="Constantia" w:cs="Times New Roman"/>
              </w:rPr>
              <w:t>la Segreteria</w:t>
            </w:r>
            <w:r w:rsidRPr="00EB7599">
              <w:rPr>
                <w:rFonts w:ascii="Constantia" w:eastAsia="Times New Roman" w:hAnsi="Constantia" w:cs="Times New Roman"/>
              </w:rPr>
              <w:t xml:space="preserve"> una funzionalità per </w:t>
            </w:r>
            <w:r w:rsidR="0038238F">
              <w:rPr>
                <w:rFonts w:ascii="Constantia" w:eastAsia="Times New Roman" w:hAnsi="Constantia" w:cs="Times New Roman"/>
              </w:rPr>
              <w:t>registrare docenti, alunni</w:t>
            </w:r>
            <w:r w:rsidR="0059324F">
              <w:rPr>
                <w:rFonts w:ascii="Constantia" w:eastAsia="Times New Roman" w:hAnsi="Constantia" w:cs="Times New Roman"/>
              </w:rPr>
              <w:t xml:space="preserve"> e genitori.</w:t>
            </w:r>
          </w:p>
        </w:tc>
        <w:tc>
          <w:tcPr>
            <w:tcW w:w="1417" w:type="dxa"/>
          </w:tcPr>
          <w:p w14:paraId="546223EF" w14:textId="7367E53C" w:rsidR="00B81EF2" w:rsidRDefault="00254B61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</w:p>
        </w:tc>
      </w:tr>
      <w:tr w:rsidR="00B81EF2" w:rsidRPr="003637BF" w14:paraId="2B5F1F8C" w14:textId="77777777" w:rsidTr="00117ADC">
        <w:tc>
          <w:tcPr>
            <w:tcW w:w="851" w:type="dxa"/>
          </w:tcPr>
          <w:p w14:paraId="07AF6007" w14:textId="77777777" w:rsidR="00B81EF2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RF02</w:t>
            </w:r>
          </w:p>
        </w:tc>
        <w:tc>
          <w:tcPr>
            <w:tcW w:w="7371" w:type="dxa"/>
          </w:tcPr>
          <w:p w14:paraId="6E03A03E" w14:textId="416E68EA" w:rsidR="00B81EF2" w:rsidRPr="00EB7599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>Il sistema deve offrire al</w:t>
            </w:r>
            <w:r w:rsidR="00BC2126">
              <w:rPr>
                <w:rFonts w:ascii="Constantia" w:eastAsia="Times New Roman" w:hAnsi="Constantia" w:cs="Times New Roman"/>
              </w:rPr>
              <w:t xml:space="preserve"> Preside</w:t>
            </w:r>
            <w:r w:rsidRPr="00EB7599">
              <w:rPr>
                <w:rFonts w:ascii="Constantia" w:eastAsia="Times New Roman" w:hAnsi="Constantia" w:cs="Times New Roman"/>
              </w:rPr>
              <w:t xml:space="preserve"> una funzionalità per </w:t>
            </w:r>
            <w:r w:rsidR="00B84472">
              <w:rPr>
                <w:rFonts w:ascii="Constantia" w:eastAsia="Times New Roman" w:hAnsi="Constantia" w:cs="Times New Roman"/>
              </w:rPr>
              <w:t>consultare il registro elettronico</w:t>
            </w:r>
          </w:p>
        </w:tc>
        <w:tc>
          <w:tcPr>
            <w:tcW w:w="1417" w:type="dxa"/>
          </w:tcPr>
          <w:p w14:paraId="1C27511A" w14:textId="741BF918" w:rsidR="00B81EF2" w:rsidRDefault="00254B61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5</w:t>
            </w:r>
          </w:p>
        </w:tc>
      </w:tr>
      <w:tr w:rsidR="00B81EF2" w:rsidRPr="003637BF" w14:paraId="72ACB06F" w14:textId="77777777" w:rsidTr="00117ADC">
        <w:tc>
          <w:tcPr>
            <w:tcW w:w="851" w:type="dxa"/>
          </w:tcPr>
          <w:p w14:paraId="7B4A142C" w14:textId="77777777" w:rsidR="00B81EF2" w:rsidRPr="003637BF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RF03</w:t>
            </w:r>
          </w:p>
        </w:tc>
        <w:tc>
          <w:tcPr>
            <w:tcW w:w="7371" w:type="dxa"/>
          </w:tcPr>
          <w:p w14:paraId="63F4E5C7" w14:textId="5AEF6704" w:rsidR="00B81EF2" w:rsidRPr="00EB7599" w:rsidRDefault="00B8447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offrire </w:t>
            </w:r>
            <w:r>
              <w:rPr>
                <w:rFonts w:ascii="Constantia" w:eastAsia="Times New Roman" w:hAnsi="Constantia" w:cs="Times New Roman"/>
              </w:rPr>
              <w:t xml:space="preserve">ai docenti </w:t>
            </w:r>
            <w:r w:rsidRPr="00EB7599">
              <w:rPr>
                <w:rFonts w:ascii="Constantia" w:eastAsia="Times New Roman" w:hAnsi="Constantia" w:cs="Times New Roman"/>
              </w:rPr>
              <w:t xml:space="preserve">una funzionalità per </w:t>
            </w:r>
            <w:r>
              <w:rPr>
                <w:rFonts w:ascii="Constantia" w:eastAsia="Times New Roman" w:hAnsi="Constantia" w:cs="Times New Roman"/>
              </w:rPr>
              <w:t>consultare il registro elettronico</w:t>
            </w:r>
          </w:p>
        </w:tc>
        <w:tc>
          <w:tcPr>
            <w:tcW w:w="1417" w:type="dxa"/>
          </w:tcPr>
          <w:p w14:paraId="451FDEA1" w14:textId="3E45546F" w:rsidR="00B81EF2" w:rsidRPr="003637BF" w:rsidRDefault="00254B61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5</w:t>
            </w:r>
          </w:p>
        </w:tc>
      </w:tr>
      <w:tr w:rsidR="00B81EF2" w:rsidRPr="003637BF" w14:paraId="406B04B7" w14:textId="77777777" w:rsidTr="00117ADC">
        <w:tc>
          <w:tcPr>
            <w:tcW w:w="851" w:type="dxa"/>
          </w:tcPr>
          <w:p w14:paraId="13F5F266" w14:textId="3742F580" w:rsidR="00B81EF2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RF04</w:t>
            </w:r>
          </w:p>
        </w:tc>
        <w:tc>
          <w:tcPr>
            <w:tcW w:w="7371" w:type="dxa"/>
          </w:tcPr>
          <w:p w14:paraId="5D6EFA4D" w14:textId="6D832928" w:rsidR="003B65F5" w:rsidRPr="00AA7A83" w:rsidRDefault="00473040" w:rsidP="00AA7A83">
            <w:pPr>
              <w:jc w:val="both"/>
            </w:pPr>
            <w:r w:rsidRPr="00AA7A83">
              <w:rPr>
                <w:rFonts w:ascii="Constantia" w:eastAsia="Times New Roman" w:hAnsi="Constantia" w:cs="Times New Roman"/>
              </w:rPr>
              <w:t>Il sistema deve offrire a</w:t>
            </w:r>
            <w:r w:rsidR="00AA7A83">
              <w:rPr>
                <w:rFonts w:ascii="Constantia" w:eastAsia="Times New Roman" w:hAnsi="Constantia" w:cs="Times New Roman"/>
              </w:rPr>
              <w:t>i docenti</w:t>
            </w:r>
            <w:r w:rsidRPr="00AA7A83">
              <w:rPr>
                <w:rFonts w:ascii="Constantia" w:eastAsia="Times New Roman" w:hAnsi="Constantia" w:cs="Times New Roman"/>
              </w:rPr>
              <w:t xml:space="preserve"> una </w:t>
            </w:r>
            <w:r w:rsidRPr="00AA7A83">
              <w:rPr>
                <w:rFonts w:eastAsia="Times New Roman" w:cs="Times New Roman"/>
              </w:rPr>
              <w:t xml:space="preserve">funzionalità per </w:t>
            </w:r>
            <w:r w:rsidR="003B65F5" w:rsidRPr="00AA7A83">
              <w:t xml:space="preserve">riportare nel registro le attività svolte in una certa classe in una certa data. </w:t>
            </w:r>
          </w:p>
          <w:p w14:paraId="5D60FBBC" w14:textId="0585574F" w:rsidR="00B81EF2" w:rsidRPr="00EB7599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</w:p>
        </w:tc>
        <w:tc>
          <w:tcPr>
            <w:tcW w:w="1417" w:type="dxa"/>
          </w:tcPr>
          <w:p w14:paraId="6CA63C7A" w14:textId="3949DC99" w:rsidR="00B81EF2" w:rsidRDefault="003B65F5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8</w:t>
            </w:r>
          </w:p>
        </w:tc>
      </w:tr>
      <w:tr w:rsidR="00B81EF2" w:rsidRPr="003637BF" w14:paraId="3A30773E" w14:textId="77777777" w:rsidTr="00117ADC">
        <w:tc>
          <w:tcPr>
            <w:tcW w:w="851" w:type="dxa"/>
          </w:tcPr>
          <w:p w14:paraId="64A0A5A3" w14:textId="500CCE1C" w:rsidR="00B81EF2" w:rsidRDefault="00B81EF2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RF05</w:t>
            </w:r>
          </w:p>
        </w:tc>
        <w:tc>
          <w:tcPr>
            <w:tcW w:w="7371" w:type="dxa"/>
          </w:tcPr>
          <w:p w14:paraId="01FF5129" w14:textId="47CE6BB6" w:rsidR="00B81EF2" w:rsidRPr="004E415B" w:rsidRDefault="00473040" w:rsidP="004E415B">
            <w:pPr>
              <w:jc w:val="both"/>
              <w:rPr>
                <w:i/>
                <w:iCs/>
              </w:rPr>
            </w:pPr>
            <w:r w:rsidRPr="004E415B">
              <w:rPr>
                <w:rFonts w:ascii="Constantia" w:eastAsia="Times New Roman" w:hAnsi="Constantia" w:cs="Times New Roman"/>
              </w:rPr>
              <w:t>Il sistema deve offrire a</w:t>
            </w:r>
            <w:r w:rsidR="00B0718C" w:rsidRPr="004E415B">
              <w:rPr>
                <w:rFonts w:ascii="Constantia" w:eastAsia="Times New Roman" w:hAnsi="Constantia" w:cs="Times New Roman"/>
              </w:rPr>
              <w:t>i docenti</w:t>
            </w:r>
            <w:r w:rsidRPr="004E415B">
              <w:rPr>
                <w:rFonts w:ascii="Constantia" w:eastAsia="Times New Roman" w:hAnsi="Constantia" w:cs="Times New Roman"/>
              </w:rPr>
              <w:t xml:space="preserve"> una funzionalità per </w:t>
            </w:r>
            <w:r w:rsidR="004E415B" w:rsidRPr="004E415B">
              <w:t>aggiungere i voti di ogni alunno, riportando la data.</w:t>
            </w:r>
            <w:r w:rsidR="004E415B" w:rsidRPr="004E415B">
              <w:rPr>
                <w:i/>
                <w:iCs/>
              </w:rPr>
              <w:t xml:space="preserve"> </w:t>
            </w:r>
          </w:p>
        </w:tc>
        <w:tc>
          <w:tcPr>
            <w:tcW w:w="1417" w:type="dxa"/>
          </w:tcPr>
          <w:p w14:paraId="3AD9376F" w14:textId="0E995088" w:rsidR="00B81EF2" w:rsidRDefault="004E415B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9</w:t>
            </w:r>
          </w:p>
        </w:tc>
      </w:tr>
      <w:tr w:rsidR="00473040" w:rsidRPr="003637BF" w14:paraId="1B5FABC9" w14:textId="77777777" w:rsidTr="00117ADC">
        <w:tc>
          <w:tcPr>
            <w:tcW w:w="851" w:type="dxa"/>
          </w:tcPr>
          <w:p w14:paraId="7032207F" w14:textId="1EF111B4" w:rsidR="00473040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RF06</w:t>
            </w:r>
          </w:p>
        </w:tc>
        <w:tc>
          <w:tcPr>
            <w:tcW w:w="7371" w:type="dxa"/>
          </w:tcPr>
          <w:p w14:paraId="4E15A711" w14:textId="10029D74" w:rsidR="00473040" w:rsidRPr="00EB7599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>Il sistema deve</w:t>
            </w:r>
            <w:r w:rsidR="00E12A76">
              <w:rPr>
                <w:rFonts w:ascii="Constantia" w:eastAsia="Times New Roman" w:hAnsi="Constantia" w:cs="Times New Roman"/>
              </w:rPr>
              <w:t xml:space="preserve"> inviare una notifica a</w:t>
            </w:r>
            <w:r w:rsidR="00BD2EE2">
              <w:rPr>
                <w:rFonts w:ascii="Constantia" w:eastAsia="Times New Roman" w:hAnsi="Constantia" w:cs="Times New Roman"/>
              </w:rPr>
              <w:t>i genitori</w:t>
            </w:r>
            <w:r w:rsidR="00E12A76">
              <w:rPr>
                <w:rFonts w:ascii="Constantia" w:eastAsia="Times New Roman" w:hAnsi="Constantia" w:cs="Times New Roman"/>
              </w:rPr>
              <w:t xml:space="preserve"> dell’alunno nel caso in cui quest</w:t>
            </w:r>
            <w:r w:rsidR="00066F86">
              <w:rPr>
                <w:rFonts w:ascii="Constantia" w:eastAsia="Times New Roman" w:hAnsi="Constantia" w:cs="Times New Roman"/>
              </w:rPr>
              <w:t xml:space="preserve">o abbia ottenuto </w:t>
            </w:r>
            <w:r w:rsidR="004354F0">
              <w:rPr>
                <w:rFonts w:ascii="Constantia" w:eastAsia="Times New Roman" w:hAnsi="Constantia" w:cs="Times New Roman"/>
              </w:rPr>
              <w:t>una valutazione negativa</w:t>
            </w:r>
            <w:r w:rsidR="004B4D64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2FB705A1" w14:textId="4CC4EC68" w:rsidR="00473040" w:rsidRDefault="004354F0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10</w:t>
            </w:r>
          </w:p>
        </w:tc>
      </w:tr>
      <w:tr w:rsidR="00473040" w:rsidRPr="003637BF" w14:paraId="55C366AB" w14:textId="77777777" w:rsidTr="00117ADC">
        <w:tc>
          <w:tcPr>
            <w:tcW w:w="851" w:type="dxa"/>
          </w:tcPr>
          <w:p w14:paraId="1255EBEF" w14:textId="3AACFD3B" w:rsidR="00473040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RF07</w:t>
            </w:r>
          </w:p>
        </w:tc>
        <w:tc>
          <w:tcPr>
            <w:tcW w:w="7371" w:type="dxa"/>
          </w:tcPr>
          <w:p w14:paraId="0548DA2A" w14:textId="1073BC3E" w:rsidR="00473040" w:rsidRPr="00EB7599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offrire </w:t>
            </w:r>
            <w:r w:rsidR="00BD2EE2">
              <w:rPr>
                <w:rFonts w:ascii="Constantia" w:eastAsia="Times New Roman" w:hAnsi="Constantia" w:cs="Times New Roman"/>
              </w:rPr>
              <w:t xml:space="preserve">all’alunno </w:t>
            </w:r>
            <w:r w:rsidRPr="00EB7599">
              <w:rPr>
                <w:rFonts w:ascii="Constantia" w:eastAsia="Times New Roman" w:hAnsi="Constantia" w:cs="Times New Roman"/>
              </w:rPr>
              <w:t xml:space="preserve">una funzionalità per </w:t>
            </w:r>
            <w:r w:rsidR="0001392F" w:rsidRPr="0001392F">
              <w:rPr>
                <w:rFonts w:ascii="Constantia" w:eastAsia="Times New Roman" w:hAnsi="Constantia" w:cs="Times New Roman"/>
              </w:rPr>
              <w:t>consultare il registro per leggere le attività svolte in una determinata data.</w:t>
            </w:r>
          </w:p>
        </w:tc>
        <w:tc>
          <w:tcPr>
            <w:tcW w:w="1417" w:type="dxa"/>
          </w:tcPr>
          <w:p w14:paraId="56E6226C" w14:textId="3755E72B" w:rsidR="00473040" w:rsidRDefault="00C8540C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11</w:t>
            </w:r>
          </w:p>
        </w:tc>
      </w:tr>
      <w:tr w:rsidR="00473040" w:rsidRPr="003637BF" w14:paraId="55FA9759" w14:textId="77777777" w:rsidTr="00117ADC">
        <w:tc>
          <w:tcPr>
            <w:tcW w:w="851" w:type="dxa"/>
          </w:tcPr>
          <w:p w14:paraId="33BD37EC" w14:textId="37782E7B" w:rsidR="00473040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RF08</w:t>
            </w:r>
          </w:p>
        </w:tc>
        <w:tc>
          <w:tcPr>
            <w:tcW w:w="7371" w:type="dxa"/>
          </w:tcPr>
          <w:p w14:paraId="7D172D1A" w14:textId="7E8B6B12" w:rsidR="00473040" w:rsidRPr="00EB7599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</w:t>
            </w:r>
            <w:r w:rsidR="00D87F75">
              <w:rPr>
                <w:rFonts w:ascii="Constantia" w:eastAsia="Times New Roman" w:hAnsi="Constantia" w:cs="Times New Roman"/>
              </w:rPr>
              <w:t xml:space="preserve">effettuare automaticamente </w:t>
            </w:r>
            <w:r w:rsidR="00F83BB4">
              <w:rPr>
                <w:rFonts w:ascii="Constantia" w:eastAsia="Times New Roman" w:hAnsi="Constantia" w:cs="Times New Roman"/>
              </w:rPr>
              <w:t>la media dei voti per ogni alunno</w:t>
            </w:r>
            <w:r w:rsidR="00154EDB">
              <w:rPr>
                <w:rFonts w:ascii="Constantia" w:eastAsia="Times New Roman" w:hAnsi="Constantia" w:cs="Times New Roman"/>
              </w:rPr>
              <w:t xml:space="preserve"> nell’ultimo quadrimestre</w:t>
            </w:r>
            <w:r w:rsidR="004B4D64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7D2A2C83" w14:textId="10152F1C" w:rsidR="00473040" w:rsidRDefault="00473040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  <w:r w:rsidR="00734C09">
              <w:rPr>
                <w:rFonts w:ascii="Constantia" w:eastAsia="Times New Roman" w:hAnsi="Constantia" w:cs="Times New Roman"/>
              </w:rPr>
              <w:t>2</w:t>
            </w:r>
          </w:p>
        </w:tc>
      </w:tr>
      <w:tr w:rsidR="009E7A96" w:rsidRPr="003637BF" w14:paraId="5045CF28" w14:textId="77777777" w:rsidTr="00117ADC">
        <w:tc>
          <w:tcPr>
            <w:tcW w:w="851" w:type="dxa"/>
          </w:tcPr>
          <w:p w14:paraId="05939910" w14:textId="069928B0" w:rsidR="009E7A96" w:rsidRDefault="00044FD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RF09</w:t>
            </w:r>
          </w:p>
        </w:tc>
        <w:tc>
          <w:tcPr>
            <w:tcW w:w="7371" w:type="dxa"/>
          </w:tcPr>
          <w:p w14:paraId="0A63A334" w14:textId="10191A0F" w:rsidR="009E7A96" w:rsidRPr="00EB7599" w:rsidRDefault="001501A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offrire al </w:t>
            </w:r>
            <w:r>
              <w:rPr>
                <w:rFonts w:ascii="Constantia" w:eastAsia="Times New Roman" w:hAnsi="Constantia" w:cs="Times New Roman"/>
              </w:rPr>
              <w:t>genitore</w:t>
            </w:r>
            <w:r w:rsidRPr="00EB7599">
              <w:rPr>
                <w:rFonts w:ascii="Constantia" w:eastAsia="Times New Roman" w:hAnsi="Constantia" w:cs="Times New Roman"/>
              </w:rPr>
              <w:t xml:space="preserve"> una funzionalità per </w:t>
            </w:r>
            <w:r w:rsidRPr="00EF04A8">
              <w:rPr>
                <w:rFonts w:ascii="Constantia" w:eastAsia="Times New Roman" w:hAnsi="Constantia" w:cs="Times New Roman"/>
              </w:rPr>
              <w:t>visionare la media voti del proprio figlio nell’ultimo quadrimestre più il dettaglio dei singoli voti in tutte le materie.</w:t>
            </w:r>
          </w:p>
        </w:tc>
        <w:tc>
          <w:tcPr>
            <w:tcW w:w="1417" w:type="dxa"/>
          </w:tcPr>
          <w:p w14:paraId="2B78B1B2" w14:textId="3DC39700" w:rsidR="009E7A96" w:rsidRDefault="00D87F75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12</w:t>
            </w:r>
          </w:p>
        </w:tc>
      </w:tr>
      <w:tr w:rsidR="00473040" w:rsidRPr="003637BF" w14:paraId="73B6DA1B" w14:textId="77777777" w:rsidTr="00117ADC">
        <w:tc>
          <w:tcPr>
            <w:tcW w:w="851" w:type="dxa"/>
          </w:tcPr>
          <w:p w14:paraId="3223D98D" w14:textId="0C5BCF09" w:rsidR="00473040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7306B8">
              <w:rPr>
                <w:rFonts w:ascii="Constantia" w:eastAsia="Times New Roman" w:hAnsi="Constantia" w:cs="Times New Roman"/>
              </w:rPr>
              <w:t>RF</w:t>
            </w:r>
            <w:r w:rsidR="00044FD5">
              <w:rPr>
                <w:rFonts w:ascii="Constantia" w:eastAsia="Times New Roman" w:hAnsi="Constantia" w:cs="Times New Roman"/>
              </w:rPr>
              <w:t>10</w:t>
            </w:r>
          </w:p>
        </w:tc>
        <w:tc>
          <w:tcPr>
            <w:tcW w:w="7371" w:type="dxa"/>
          </w:tcPr>
          <w:p w14:paraId="245DB431" w14:textId="45978E98" w:rsidR="00473040" w:rsidRPr="00EB7599" w:rsidRDefault="00B6224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</w:t>
            </w:r>
            <w:r w:rsidR="00C170C2">
              <w:rPr>
                <w:rFonts w:ascii="Constantia" w:eastAsia="Times New Roman" w:hAnsi="Constantia" w:cs="Times New Roman"/>
              </w:rPr>
              <w:t>generare</w:t>
            </w:r>
            <w:r w:rsidRPr="00EB7599">
              <w:rPr>
                <w:rFonts w:ascii="Constantia" w:eastAsia="Times New Roman" w:hAnsi="Constantia" w:cs="Times New Roman"/>
              </w:rPr>
              <w:t xml:space="preserve"> automaticamente</w:t>
            </w:r>
            <w:r w:rsidR="00B704D7">
              <w:rPr>
                <w:rFonts w:ascii="Constantia" w:eastAsia="Times New Roman" w:hAnsi="Constantia" w:cs="Times New Roman"/>
              </w:rPr>
              <w:t xml:space="preserve"> al termine </w:t>
            </w:r>
            <w:r w:rsidR="009554F5">
              <w:rPr>
                <w:rFonts w:ascii="Constantia" w:eastAsia="Times New Roman" w:hAnsi="Constantia" w:cs="Times New Roman"/>
              </w:rPr>
              <w:t>di ogni quadrimestre</w:t>
            </w:r>
            <w:r w:rsidRPr="00EB7599">
              <w:rPr>
                <w:rFonts w:ascii="Constantia" w:eastAsia="Times New Roman" w:hAnsi="Constantia" w:cs="Times New Roman"/>
              </w:rPr>
              <w:t xml:space="preserve"> </w:t>
            </w:r>
            <w:r w:rsidR="00C170C2">
              <w:rPr>
                <w:rFonts w:ascii="Constantia" w:eastAsia="Times New Roman" w:hAnsi="Constantia" w:cs="Times New Roman"/>
              </w:rPr>
              <w:t xml:space="preserve">la pagella </w:t>
            </w:r>
            <w:r w:rsidR="0049761B">
              <w:rPr>
                <w:rFonts w:ascii="Constantia" w:eastAsia="Times New Roman" w:hAnsi="Constantia" w:cs="Times New Roman"/>
              </w:rPr>
              <w:t>di ogni alunno riportando la media dei voti per ogni materia</w:t>
            </w:r>
            <w:r w:rsidR="004B4D64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39D67798" w14:textId="4DD997EF" w:rsidR="00473040" w:rsidRDefault="006B0B80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13</w:t>
            </w:r>
          </w:p>
        </w:tc>
      </w:tr>
      <w:tr w:rsidR="00B62245" w:rsidRPr="003637BF" w14:paraId="4C30DC8C" w14:textId="77777777" w:rsidTr="00117ADC">
        <w:tc>
          <w:tcPr>
            <w:tcW w:w="851" w:type="dxa"/>
          </w:tcPr>
          <w:p w14:paraId="0F34EEBD" w14:textId="7039A7F9" w:rsidR="00B62245" w:rsidRDefault="00B6224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RF1</w:t>
            </w:r>
            <w:r w:rsidR="00044FD5">
              <w:rPr>
                <w:rFonts w:ascii="Constantia" w:eastAsia="Times New Roman" w:hAnsi="Constantia" w:cs="Times New Roman"/>
              </w:rPr>
              <w:t>1</w:t>
            </w:r>
          </w:p>
        </w:tc>
        <w:tc>
          <w:tcPr>
            <w:tcW w:w="7371" w:type="dxa"/>
          </w:tcPr>
          <w:p w14:paraId="7CB78A72" w14:textId="40EB2F29" w:rsidR="00B62245" w:rsidRPr="00EB7599" w:rsidRDefault="00B6224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</w:t>
            </w:r>
            <w:r w:rsidR="002B48DD">
              <w:rPr>
                <w:rFonts w:ascii="Constantia" w:eastAsia="Times New Roman" w:hAnsi="Constantia" w:cs="Times New Roman"/>
              </w:rPr>
              <w:t xml:space="preserve">offrire ai docenti una funzionalità per </w:t>
            </w:r>
            <w:r w:rsidR="002B48DD" w:rsidRPr="002B48DD">
              <w:rPr>
                <w:rFonts w:ascii="Constantia" w:eastAsia="Times New Roman" w:hAnsi="Constantia" w:cs="Times New Roman"/>
              </w:rPr>
              <w:t>apportare delle modifiche alle valutazioni relative ai propri insegnamenti arrotondando il voto per eccesso o per difetto</w:t>
            </w:r>
            <w:r w:rsidR="00E16097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284723B0" w14:textId="7AD15EDE" w:rsidR="00B62245" w:rsidRDefault="00753B50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14</w:t>
            </w:r>
          </w:p>
        </w:tc>
      </w:tr>
      <w:tr w:rsidR="00B62245" w:rsidRPr="003637BF" w14:paraId="1A3175B6" w14:textId="77777777" w:rsidTr="00117ADC">
        <w:tc>
          <w:tcPr>
            <w:tcW w:w="851" w:type="dxa"/>
          </w:tcPr>
          <w:p w14:paraId="07B5E9E1" w14:textId="45D376BC" w:rsidR="00B62245" w:rsidRDefault="00B6224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RF1</w:t>
            </w:r>
            <w:r w:rsidR="005D3C99">
              <w:rPr>
                <w:rFonts w:ascii="Constantia" w:eastAsia="Times New Roman" w:hAnsi="Constantia" w:cs="Times New Roman"/>
              </w:rPr>
              <w:t>2</w:t>
            </w:r>
          </w:p>
        </w:tc>
        <w:tc>
          <w:tcPr>
            <w:tcW w:w="7371" w:type="dxa"/>
          </w:tcPr>
          <w:p w14:paraId="68DA062C" w14:textId="67EF0607" w:rsidR="00B62245" w:rsidRPr="00EB7599" w:rsidRDefault="009E7A96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</w:t>
            </w:r>
            <w:r>
              <w:rPr>
                <w:rFonts w:ascii="Constantia" w:eastAsia="Times New Roman" w:hAnsi="Constantia" w:cs="Times New Roman"/>
              </w:rPr>
              <w:t>inserire automaticamente la pagella</w:t>
            </w:r>
            <w:r w:rsidR="00F0421E">
              <w:rPr>
                <w:rFonts w:ascii="Constantia" w:eastAsia="Times New Roman" w:hAnsi="Constantia" w:cs="Times New Roman"/>
              </w:rPr>
              <w:t xml:space="preserve"> generata</w:t>
            </w:r>
            <w:r>
              <w:rPr>
                <w:rFonts w:ascii="Constantia" w:eastAsia="Times New Roman" w:hAnsi="Constantia" w:cs="Times New Roman"/>
              </w:rPr>
              <w:t xml:space="preserve"> nello stato “non approvata”</w:t>
            </w:r>
            <w:r w:rsidR="0019574A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0F2BB0FC" w14:textId="02F35730" w:rsidR="00B62245" w:rsidRDefault="0091646D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  <w:r w:rsidR="009E7A96">
              <w:rPr>
                <w:rFonts w:ascii="Constantia" w:eastAsia="Times New Roman" w:hAnsi="Constantia" w:cs="Times New Roman"/>
              </w:rPr>
              <w:t>5</w:t>
            </w:r>
          </w:p>
        </w:tc>
      </w:tr>
      <w:tr w:rsidR="00B62245" w:rsidRPr="003637BF" w14:paraId="3669B732" w14:textId="77777777" w:rsidTr="00117ADC">
        <w:tc>
          <w:tcPr>
            <w:tcW w:w="851" w:type="dxa"/>
          </w:tcPr>
          <w:p w14:paraId="6A0498CA" w14:textId="0C7E5352" w:rsidR="00B62245" w:rsidRDefault="00B62245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lastRenderedPageBreak/>
              <w:t>RF1</w:t>
            </w:r>
            <w:r w:rsidR="005D3C99">
              <w:rPr>
                <w:rFonts w:ascii="Constantia" w:eastAsia="Times New Roman" w:hAnsi="Constantia" w:cs="Times New Roman"/>
              </w:rPr>
              <w:t>3</w:t>
            </w:r>
          </w:p>
        </w:tc>
        <w:tc>
          <w:tcPr>
            <w:tcW w:w="7371" w:type="dxa"/>
          </w:tcPr>
          <w:p w14:paraId="4D66611D" w14:textId="3EA0CFF6" w:rsidR="00B62245" w:rsidRPr="00EB7599" w:rsidRDefault="009E7A96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offrire </w:t>
            </w:r>
            <w:r>
              <w:rPr>
                <w:rFonts w:ascii="Constantia" w:eastAsia="Times New Roman" w:hAnsi="Constantia" w:cs="Times New Roman"/>
              </w:rPr>
              <w:t xml:space="preserve">al preside una </w:t>
            </w:r>
            <w:r w:rsidRPr="00EB7599">
              <w:rPr>
                <w:rFonts w:ascii="Constantia" w:eastAsia="Times New Roman" w:hAnsi="Constantia" w:cs="Times New Roman"/>
              </w:rPr>
              <w:t xml:space="preserve">funzionalità per </w:t>
            </w:r>
            <w:r>
              <w:rPr>
                <w:rFonts w:ascii="Constantia" w:eastAsia="Times New Roman" w:hAnsi="Constantia" w:cs="Times New Roman"/>
              </w:rPr>
              <w:t>approvare la pagella</w:t>
            </w:r>
            <w:r w:rsidR="001E66F3">
              <w:rPr>
                <w:rFonts w:ascii="Constantia" w:eastAsia="Times New Roman" w:hAnsi="Constantia" w:cs="Times New Roman"/>
              </w:rPr>
              <w:t>.</w:t>
            </w:r>
          </w:p>
        </w:tc>
        <w:tc>
          <w:tcPr>
            <w:tcW w:w="1417" w:type="dxa"/>
          </w:tcPr>
          <w:p w14:paraId="6BA8664E" w14:textId="479199EA" w:rsidR="00B62245" w:rsidRDefault="001E35F5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  <w:r w:rsidR="009E7A96">
              <w:rPr>
                <w:rFonts w:ascii="Constantia" w:eastAsia="Times New Roman" w:hAnsi="Constantia" w:cs="Times New Roman"/>
              </w:rPr>
              <w:t>6</w:t>
            </w:r>
          </w:p>
        </w:tc>
      </w:tr>
      <w:tr w:rsidR="00C51ACF" w:rsidRPr="003637BF" w14:paraId="1F087CF0" w14:textId="77777777" w:rsidTr="00117ADC">
        <w:tc>
          <w:tcPr>
            <w:tcW w:w="851" w:type="dxa"/>
          </w:tcPr>
          <w:p w14:paraId="618AA523" w14:textId="4A98B77B" w:rsidR="00C51ACF" w:rsidRDefault="00C51ACF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</w:t>
            </w:r>
            <w:r w:rsidR="00130BD8">
              <w:rPr>
                <w:rFonts w:ascii="Constantia" w:eastAsia="Times New Roman" w:hAnsi="Constantia" w:cs="Times New Roman"/>
              </w:rPr>
              <w:t>14</w:t>
            </w:r>
          </w:p>
        </w:tc>
        <w:tc>
          <w:tcPr>
            <w:tcW w:w="7371" w:type="dxa"/>
          </w:tcPr>
          <w:p w14:paraId="1EEE1372" w14:textId="40A163F9" w:rsidR="00C51ACF" w:rsidRPr="00EB7599" w:rsidRDefault="00B3031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 xml:space="preserve">Il sistema deve </w:t>
            </w:r>
            <w:r w:rsidR="0043263A">
              <w:rPr>
                <w:rFonts w:ascii="Constantia" w:eastAsia="Times New Roman" w:hAnsi="Constantia" w:cs="Times New Roman"/>
              </w:rPr>
              <w:t xml:space="preserve">impedire che la pagella possa essere modificata </w:t>
            </w:r>
            <w:r w:rsidR="00140C20">
              <w:rPr>
                <w:rFonts w:ascii="Constantia" w:eastAsia="Times New Roman" w:hAnsi="Constantia" w:cs="Times New Roman"/>
              </w:rPr>
              <w:t>dai docenti una volta approvata.</w:t>
            </w:r>
          </w:p>
        </w:tc>
        <w:tc>
          <w:tcPr>
            <w:tcW w:w="1417" w:type="dxa"/>
          </w:tcPr>
          <w:p w14:paraId="2E6CCD30" w14:textId="6D8385EB" w:rsidR="00C51ACF" w:rsidRDefault="009E7A96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17</w:t>
            </w:r>
          </w:p>
        </w:tc>
      </w:tr>
      <w:tr w:rsidR="00FB5B53" w:rsidRPr="003637BF" w14:paraId="1F423FE9" w14:textId="77777777" w:rsidTr="00117ADC">
        <w:tc>
          <w:tcPr>
            <w:tcW w:w="851" w:type="dxa"/>
          </w:tcPr>
          <w:p w14:paraId="73A5F613" w14:textId="29EAE43B" w:rsidR="00FB5B53" w:rsidRDefault="00FB5B53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RF15</w:t>
            </w:r>
          </w:p>
        </w:tc>
        <w:tc>
          <w:tcPr>
            <w:tcW w:w="7371" w:type="dxa"/>
          </w:tcPr>
          <w:p w14:paraId="40DE1A42" w14:textId="3E9D437F" w:rsidR="00FB5B53" w:rsidRPr="00EB7599" w:rsidRDefault="00FB5B53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7599">
              <w:rPr>
                <w:rFonts w:ascii="Constantia" w:eastAsia="Times New Roman" w:hAnsi="Constantia" w:cs="Times New Roman"/>
              </w:rPr>
              <w:t xml:space="preserve">Il sistema deve </w:t>
            </w:r>
            <w:r>
              <w:rPr>
                <w:rFonts w:ascii="Constantia" w:eastAsia="Times New Roman" w:hAnsi="Constantia" w:cs="Times New Roman"/>
              </w:rPr>
              <w:t>inviare una mail a tutti i genitori degli alunni a</w:t>
            </w:r>
            <w:r w:rsidRPr="00F90668">
              <w:rPr>
                <w:rFonts w:ascii="Constantia" w:eastAsia="Times New Roman" w:hAnsi="Constantia" w:cs="Times New Roman"/>
              </w:rPr>
              <w:t xml:space="preserve">ll’atto dell’approvazione, </w:t>
            </w:r>
            <w:r>
              <w:rPr>
                <w:rFonts w:ascii="Constantia" w:eastAsia="Times New Roman" w:hAnsi="Constantia" w:cs="Times New Roman"/>
              </w:rPr>
              <w:t xml:space="preserve">nel caso in cui </w:t>
            </w:r>
            <w:r w:rsidRPr="00F90668">
              <w:rPr>
                <w:rFonts w:ascii="Constantia" w:eastAsia="Times New Roman" w:hAnsi="Constantia" w:cs="Times New Roman"/>
              </w:rPr>
              <w:t>tutte le pagelle associate agli alunni della classe s</w:t>
            </w:r>
            <w:r>
              <w:rPr>
                <w:rFonts w:ascii="Constantia" w:eastAsia="Times New Roman" w:hAnsi="Constantia" w:cs="Times New Roman"/>
              </w:rPr>
              <w:t>ian</w:t>
            </w:r>
            <w:r w:rsidRPr="00F90668">
              <w:rPr>
                <w:rFonts w:ascii="Constantia" w:eastAsia="Times New Roman" w:hAnsi="Constantia" w:cs="Times New Roman"/>
              </w:rPr>
              <w:t>o state approvate</w:t>
            </w:r>
          </w:p>
        </w:tc>
        <w:tc>
          <w:tcPr>
            <w:tcW w:w="1417" w:type="dxa"/>
          </w:tcPr>
          <w:p w14:paraId="23A22A6C" w14:textId="39F4B0B2" w:rsidR="00FB5B53" w:rsidRDefault="00FB5B53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18</w:t>
            </w:r>
          </w:p>
        </w:tc>
      </w:tr>
    </w:tbl>
    <w:p w14:paraId="5C619BF3" w14:textId="27A8AE64" w:rsidR="006F78FA" w:rsidRDefault="006F78FA">
      <w:pPr>
        <w:rPr>
          <w:rFonts w:ascii="Constantia" w:eastAsia="Times New Roman" w:hAnsi="Constantia" w:cs="Times New Roman"/>
          <w:lang w:eastAsia="en-US"/>
        </w:rPr>
      </w:pPr>
    </w:p>
    <w:p w14:paraId="0D370880" w14:textId="77777777" w:rsidR="006F78FA" w:rsidRDefault="006F78FA">
      <w:pPr>
        <w:rPr>
          <w:rFonts w:ascii="Constantia" w:eastAsia="Times New Roman" w:hAnsi="Constantia" w:cs="Times New Roman"/>
          <w:lang w:eastAsia="en-US"/>
        </w:rPr>
      </w:pPr>
    </w:p>
    <w:p w14:paraId="5FD1009B" w14:textId="77777777" w:rsidR="005C458D" w:rsidRDefault="005C458D"/>
    <w:p w14:paraId="4E38B0FA" w14:textId="77777777" w:rsidR="001A2AB1" w:rsidRPr="0040794C" w:rsidRDefault="001A2AB1" w:rsidP="007164D5">
      <w:pPr>
        <w:pStyle w:val="Titolo2"/>
        <w:numPr>
          <w:ilvl w:val="2"/>
          <w:numId w:val="1"/>
        </w:numPr>
      </w:pPr>
      <w:bookmarkStart w:id="40" w:name="_Toc471224123"/>
      <w:bookmarkStart w:id="41" w:name="_Toc471905549"/>
      <w:bookmarkStart w:id="42" w:name="_Toc474433551"/>
      <w:bookmarkStart w:id="43" w:name="_Toc474433726"/>
      <w:bookmarkStart w:id="44" w:name="_Toc137743030"/>
      <w:r w:rsidRPr="0040794C">
        <w:t xml:space="preserve">Requisiti </w:t>
      </w:r>
      <w:r>
        <w:t>sui dati</w:t>
      </w:r>
      <w:bookmarkEnd w:id="40"/>
      <w:bookmarkEnd w:id="41"/>
      <w:bookmarkEnd w:id="42"/>
      <w:bookmarkEnd w:id="43"/>
      <w:bookmarkEnd w:id="44"/>
    </w:p>
    <w:p w14:paraId="2093CDC2" w14:textId="1C1A782C" w:rsidR="001C14DA" w:rsidRDefault="001C14DA" w:rsidP="001C14DA">
      <w:pPr>
        <w:spacing w:after="120"/>
        <w:ind w:left="709" w:hanging="709"/>
        <w:jc w:val="both"/>
        <w:rPr>
          <w:rFonts w:ascii="Constantia" w:eastAsia="Times New Roman" w:hAnsi="Constantia" w:cs="Times New Roman"/>
          <w:lang w:eastAsia="en-US"/>
        </w:rPr>
      </w:pPr>
    </w:p>
    <w:tbl>
      <w:tblPr>
        <w:tblStyle w:val="Grigliatabella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851"/>
        <w:gridCol w:w="7371"/>
        <w:gridCol w:w="1417"/>
      </w:tblGrid>
      <w:tr w:rsidR="00B96DBA" w:rsidRPr="003637BF" w14:paraId="3E46EADB" w14:textId="77777777" w:rsidTr="00FF02CF">
        <w:tc>
          <w:tcPr>
            <w:tcW w:w="851" w:type="dxa"/>
          </w:tcPr>
          <w:p w14:paraId="38329A67" w14:textId="77777777" w:rsidR="00B96DBA" w:rsidRPr="003637BF" w:rsidRDefault="00B96DBA" w:rsidP="00E97FCF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>ID</w:t>
            </w:r>
          </w:p>
        </w:tc>
        <w:tc>
          <w:tcPr>
            <w:tcW w:w="7371" w:type="dxa"/>
          </w:tcPr>
          <w:p w14:paraId="085A25E8" w14:textId="77777777" w:rsidR="00B96DBA" w:rsidRPr="003637BF" w:rsidRDefault="00B96DBA" w:rsidP="00E97FCF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 xml:space="preserve">Requisito </w:t>
            </w:r>
          </w:p>
        </w:tc>
        <w:tc>
          <w:tcPr>
            <w:tcW w:w="1417" w:type="dxa"/>
          </w:tcPr>
          <w:p w14:paraId="056CE983" w14:textId="1334AA91" w:rsidR="00B96DBA" w:rsidRPr="003637BF" w:rsidRDefault="00B96DBA" w:rsidP="00E97FCF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>
              <w:rPr>
                <w:rFonts w:ascii="Constantia" w:eastAsia="Times New Roman" w:hAnsi="Constantia" w:cs="Times New Roman"/>
                <w:color w:val="0000FF"/>
              </w:rPr>
              <w:t>Origine (n. frase dei requisiti revisionati)</w:t>
            </w:r>
          </w:p>
        </w:tc>
      </w:tr>
      <w:tr w:rsidR="00B96DBA" w:rsidRPr="003637BF" w14:paraId="27F885AC" w14:textId="77777777" w:rsidTr="00FF02CF">
        <w:tc>
          <w:tcPr>
            <w:tcW w:w="851" w:type="dxa"/>
          </w:tcPr>
          <w:p w14:paraId="41ACAA1A" w14:textId="77777777" w:rsidR="00B96DBA" w:rsidRDefault="00B96DBA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RD01</w:t>
            </w:r>
          </w:p>
        </w:tc>
        <w:tc>
          <w:tcPr>
            <w:tcW w:w="7371" w:type="dxa"/>
          </w:tcPr>
          <w:p w14:paraId="1806796B" w14:textId="0152705A" w:rsidR="00B96DBA" w:rsidRPr="00A56476" w:rsidRDefault="00AF521F" w:rsidP="00A56476">
            <w:r w:rsidRPr="00AF521F">
              <w:t>Degli utenti viene specificato il nome, cognome, data di nascita, codice fiscale, comune di residenza, email, numero di cellulare, username, password.</w:t>
            </w:r>
          </w:p>
        </w:tc>
        <w:tc>
          <w:tcPr>
            <w:tcW w:w="1417" w:type="dxa"/>
          </w:tcPr>
          <w:p w14:paraId="4B6CCCC5" w14:textId="4A916725" w:rsidR="00B96DBA" w:rsidRDefault="00A56476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2</w:t>
            </w:r>
          </w:p>
        </w:tc>
      </w:tr>
      <w:tr w:rsidR="00B96DBA" w:rsidRPr="003637BF" w14:paraId="28EB2829" w14:textId="77777777" w:rsidTr="00FF02CF">
        <w:tc>
          <w:tcPr>
            <w:tcW w:w="851" w:type="dxa"/>
          </w:tcPr>
          <w:p w14:paraId="042CE4BD" w14:textId="77777777" w:rsidR="00B96DBA" w:rsidRDefault="00B96DBA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RD02</w:t>
            </w:r>
          </w:p>
        </w:tc>
        <w:tc>
          <w:tcPr>
            <w:tcW w:w="7371" w:type="dxa"/>
          </w:tcPr>
          <w:p w14:paraId="494FE48D" w14:textId="33AC9DF0" w:rsidR="00B96DBA" w:rsidRPr="00563F2F" w:rsidRDefault="001657AD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1657AD">
              <w:rPr>
                <w:rFonts w:ascii="Constantia" w:eastAsia="Times New Roman" w:hAnsi="Constantia" w:cs="Times New Roman"/>
              </w:rPr>
              <w:t>L’istituto scolastico è organizzato in classi.</w:t>
            </w:r>
          </w:p>
        </w:tc>
        <w:tc>
          <w:tcPr>
            <w:tcW w:w="1417" w:type="dxa"/>
          </w:tcPr>
          <w:p w14:paraId="18FFD06A" w14:textId="5E5A4612" w:rsidR="00B96DBA" w:rsidRDefault="001657AD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3</w:t>
            </w:r>
          </w:p>
        </w:tc>
      </w:tr>
      <w:tr w:rsidR="00B96DBA" w:rsidRPr="003637BF" w14:paraId="424F1B22" w14:textId="77777777" w:rsidTr="00FF02CF">
        <w:tc>
          <w:tcPr>
            <w:tcW w:w="851" w:type="dxa"/>
          </w:tcPr>
          <w:p w14:paraId="60706277" w14:textId="77777777" w:rsidR="00B96DBA" w:rsidRDefault="00B96DBA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RD03</w:t>
            </w:r>
          </w:p>
        </w:tc>
        <w:tc>
          <w:tcPr>
            <w:tcW w:w="7371" w:type="dxa"/>
          </w:tcPr>
          <w:p w14:paraId="527E6A90" w14:textId="664D42D2" w:rsidR="00B96DBA" w:rsidRPr="00563F2F" w:rsidRDefault="001657AD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1657AD">
              <w:rPr>
                <w:rFonts w:ascii="Constantia" w:eastAsia="Times New Roman" w:hAnsi="Constantia" w:cs="Times New Roman"/>
              </w:rPr>
              <w:t xml:space="preserve">Ogni classe è caratterizzata dalla sezione </w:t>
            </w:r>
            <w:r w:rsidR="005F5B4D">
              <w:rPr>
                <w:rFonts w:ascii="Constantia" w:eastAsia="Times New Roman" w:hAnsi="Constantia" w:cs="Times New Roman"/>
              </w:rPr>
              <w:t>caratterizzata da una lette</w:t>
            </w:r>
            <w:r w:rsidR="00877CD6">
              <w:rPr>
                <w:rFonts w:ascii="Constantia" w:eastAsia="Times New Roman" w:hAnsi="Constantia" w:cs="Times New Roman"/>
              </w:rPr>
              <w:t xml:space="preserve">ra </w:t>
            </w:r>
            <w:r w:rsidRPr="001657AD">
              <w:rPr>
                <w:rFonts w:ascii="Constantia" w:eastAsia="Times New Roman" w:hAnsi="Constantia" w:cs="Times New Roman"/>
              </w:rPr>
              <w:t>e da un anno espresso in numeri romani</w:t>
            </w:r>
          </w:p>
        </w:tc>
        <w:tc>
          <w:tcPr>
            <w:tcW w:w="1417" w:type="dxa"/>
          </w:tcPr>
          <w:p w14:paraId="56CAEF67" w14:textId="2A0C2E1B" w:rsidR="00B96DBA" w:rsidRDefault="001657AD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4</w:t>
            </w:r>
          </w:p>
        </w:tc>
      </w:tr>
      <w:tr w:rsidR="00B96DBA" w:rsidRPr="003637BF" w14:paraId="0D220FCA" w14:textId="77777777" w:rsidTr="00FF02CF">
        <w:tc>
          <w:tcPr>
            <w:tcW w:w="851" w:type="dxa"/>
          </w:tcPr>
          <w:p w14:paraId="6FD0C396" w14:textId="77777777" w:rsidR="00B96DBA" w:rsidRDefault="00B96DBA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RD04</w:t>
            </w:r>
          </w:p>
        </w:tc>
        <w:tc>
          <w:tcPr>
            <w:tcW w:w="7371" w:type="dxa"/>
          </w:tcPr>
          <w:p w14:paraId="36EC4256" w14:textId="2121F318" w:rsidR="00B96DBA" w:rsidRPr="00405DE1" w:rsidRDefault="00EB5BF8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5BF8">
              <w:rPr>
                <w:rFonts w:ascii="Constantia" w:eastAsia="Times New Roman" w:hAnsi="Constantia" w:cs="Times New Roman"/>
              </w:rPr>
              <w:t>Per ogni classe il sistema tiene traccia del registro elettronico</w:t>
            </w:r>
          </w:p>
        </w:tc>
        <w:tc>
          <w:tcPr>
            <w:tcW w:w="1417" w:type="dxa"/>
          </w:tcPr>
          <w:p w14:paraId="20B9A600" w14:textId="3CC1120D" w:rsidR="00B96DBA" w:rsidRDefault="00EB5BF8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5</w:t>
            </w:r>
          </w:p>
        </w:tc>
      </w:tr>
      <w:tr w:rsidR="00877CD6" w:rsidRPr="003637BF" w14:paraId="0ED21ADE" w14:textId="77777777" w:rsidTr="00FF02CF">
        <w:tc>
          <w:tcPr>
            <w:tcW w:w="851" w:type="dxa"/>
          </w:tcPr>
          <w:p w14:paraId="733337C3" w14:textId="4987AC15" w:rsidR="00877CD6" w:rsidRDefault="00FF02CF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RD05</w:t>
            </w:r>
          </w:p>
        </w:tc>
        <w:tc>
          <w:tcPr>
            <w:tcW w:w="7371" w:type="dxa"/>
          </w:tcPr>
          <w:p w14:paraId="0EEF365E" w14:textId="771E4E96" w:rsidR="00877CD6" w:rsidRPr="00EB5BF8" w:rsidRDefault="00C03896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Il sistema tiene traccia di un registro elettronico per classe per ciascun anno scolastico</w:t>
            </w:r>
          </w:p>
        </w:tc>
        <w:tc>
          <w:tcPr>
            <w:tcW w:w="1417" w:type="dxa"/>
          </w:tcPr>
          <w:p w14:paraId="0A0577D0" w14:textId="77777777" w:rsidR="00877CD6" w:rsidRDefault="00877CD6" w:rsidP="00E97FCF">
            <w:pPr>
              <w:jc w:val="center"/>
              <w:rPr>
                <w:rFonts w:ascii="Constantia" w:eastAsia="Times New Roman" w:hAnsi="Constantia" w:cs="Times New Roman"/>
              </w:rPr>
            </w:pPr>
          </w:p>
        </w:tc>
      </w:tr>
      <w:tr w:rsidR="00025D5B" w:rsidRPr="003637BF" w14:paraId="48039293" w14:textId="77777777" w:rsidTr="00FF02CF">
        <w:tc>
          <w:tcPr>
            <w:tcW w:w="851" w:type="dxa"/>
          </w:tcPr>
          <w:p w14:paraId="4C2BCCEE" w14:textId="08226997" w:rsidR="00025D5B" w:rsidRDefault="00025D5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</w:t>
            </w:r>
            <w:r w:rsidR="00FF02CF">
              <w:rPr>
                <w:rFonts w:ascii="Constantia" w:eastAsia="Times New Roman" w:hAnsi="Constantia" w:cs="Times New Roman"/>
              </w:rPr>
              <w:t>6</w:t>
            </w:r>
          </w:p>
        </w:tc>
        <w:tc>
          <w:tcPr>
            <w:tcW w:w="7371" w:type="dxa"/>
          </w:tcPr>
          <w:p w14:paraId="4761AF36" w14:textId="132E1A35" w:rsidR="00025D5B" w:rsidRPr="00025D5B" w:rsidRDefault="00EB5BF8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 w:rsidRPr="00EB5BF8">
              <w:rPr>
                <w:rFonts w:ascii="Constantia" w:eastAsia="Times New Roman" w:hAnsi="Constantia" w:cs="Times New Roman"/>
              </w:rPr>
              <w:t xml:space="preserve">Per i docenti si vuole tenere traccia delle classi ove insegnano e delle materie </w:t>
            </w:r>
            <w:r w:rsidRPr="00FE4835">
              <w:rPr>
                <w:rFonts w:ascii="Constantia" w:eastAsia="Times New Roman" w:hAnsi="Constantia" w:cs="Times New Roman"/>
              </w:rPr>
              <w:t>insegnate</w:t>
            </w:r>
            <w:r w:rsidR="00FE4835" w:rsidRPr="00FE4835">
              <w:rPr>
                <w:rFonts w:ascii="Constantia" w:eastAsia="Times New Roman" w:hAnsi="Constantia" w:cs="Times New Roman"/>
              </w:rPr>
              <w:t xml:space="preserve"> </w:t>
            </w:r>
            <w:r w:rsidR="00FE4835" w:rsidRPr="00FE4835">
              <w:t>in ciascun anno scolastico</w:t>
            </w:r>
          </w:p>
        </w:tc>
        <w:tc>
          <w:tcPr>
            <w:tcW w:w="1417" w:type="dxa"/>
          </w:tcPr>
          <w:p w14:paraId="098B81EA" w14:textId="5679509A" w:rsidR="00025D5B" w:rsidRDefault="00EB5BF8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6</w:t>
            </w:r>
          </w:p>
        </w:tc>
      </w:tr>
      <w:tr w:rsidR="00025D5B" w:rsidRPr="003637BF" w14:paraId="09A35130" w14:textId="77777777" w:rsidTr="00FF02CF">
        <w:tc>
          <w:tcPr>
            <w:tcW w:w="851" w:type="dxa"/>
          </w:tcPr>
          <w:p w14:paraId="6697D5C8" w14:textId="5740FFEE" w:rsidR="00025D5B" w:rsidRDefault="00025D5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</w:t>
            </w:r>
            <w:r w:rsidR="00FF02CF">
              <w:rPr>
                <w:rFonts w:ascii="Constantia" w:eastAsia="Times New Roman" w:hAnsi="Constantia" w:cs="Times New Roman"/>
              </w:rPr>
              <w:t>7</w:t>
            </w:r>
          </w:p>
        </w:tc>
        <w:tc>
          <w:tcPr>
            <w:tcW w:w="7371" w:type="dxa"/>
          </w:tcPr>
          <w:p w14:paraId="69F139F0" w14:textId="39D4DCD4" w:rsidR="00025D5B" w:rsidRPr="004E3E02" w:rsidRDefault="004E3E02" w:rsidP="00025D5B">
            <w:pPr>
              <w:jc w:val="both"/>
            </w:pPr>
            <w:r w:rsidRPr="004E3E02">
              <w:t>Ogni alunno è caratterizzato anche da una matricola e dalla classe frequentata.</w:t>
            </w:r>
          </w:p>
        </w:tc>
        <w:tc>
          <w:tcPr>
            <w:tcW w:w="1417" w:type="dxa"/>
          </w:tcPr>
          <w:p w14:paraId="664895AF" w14:textId="4BE54AEC" w:rsidR="00025D5B" w:rsidRDefault="00025D5B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7</w:t>
            </w:r>
          </w:p>
        </w:tc>
      </w:tr>
      <w:tr w:rsidR="00025D5B" w:rsidRPr="003637BF" w14:paraId="262BA692" w14:textId="77777777" w:rsidTr="00FF02CF">
        <w:tc>
          <w:tcPr>
            <w:tcW w:w="851" w:type="dxa"/>
          </w:tcPr>
          <w:p w14:paraId="25693DA8" w14:textId="6E7EC7EF" w:rsidR="00025D5B" w:rsidRDefault="00025D5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</w:t>
            </w:r>
            <w:r w:rsidR="00FF02CF">
              <w:rPr>
                <w:rFonts w:ascii="Constantia" w:eastAsia="Times New Roman" w:hAnsi="Constantia" w:cs="Times New Roman"/>
              </w:rPr>
              <w:t>8</w:t>
            </w:r>
          </w:p>
        </w:tc>
        <w:tc>
          <w:tcPr>
            <w:tcW w:w="7371" w:type="dxa"/>
          </w:tcPr>
          <w:p w14:paraId="516F289A" w14:textId="58B5F332" w:rsidR="00025D5B" w:rsidRPr="00025D5B" w:rsidRDefault="00FF4D23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Ogni attività</w:t>
            </w:r>
            <w:r w:rsidR="0039746F">
              <w:rPr>
                <w:rFonts w:ascii="Constantia" w:eastAsia="Times New Roman" w:hAnsi="Constantia" w:cs="Times New Roman"/>
              </w:rPr>
              <w:t>, descritta come testo libero deve essere corredata della</w:t>
            </w:r>
            <w:r w:rsidR="0073667F">
              <w:rPr>
                <w:rFonts w:ascii="Constantia" w:eastAsia="Times New Roman" w:hAnsi="Constantia" w:cs="Times New Roman"/>
              </w:rPr>
              <w:t xml:space="preserve"> classe</w:t>
            </w:r>
            <w:r w:rsidR="00F32803">
              <w:rPr>
                <w:rFonts w:ascii="Constantia" w:eastAsia="Times New Roman" w:hAnsi="Constantia" w:cs="Times New Roman"/>
              </w:rPr>
              <w:t xml:space="preserve"> e della data nella quale</w:t>
            </w:r>
            <w:r w:rsidR="0073667F">
              <w:rPr>
                <w:rFonts w:ascii="Constantia" w:eastAsia="Times New Roman" w:hAnsi="Constantia" w:cs="Times New Roman"/>
              </w:rPr>
              <w:t xml:space="preserve"> è stata </w:t>
            </w:r>
            <w:r w:rsidR="00F32803">
              <w:rPr>
                <w:rFonts w:ascii="Constantia" w:eastAsia="Times New Roman" w:hAnsi="Constantia" w:cs="Times New Roman"/>
              </w:rPr>
              <w:t>svolta</w:t>
            </w:r>
          </w:p>
        </w:tc>
        <w:tc>
          <w:tcPr>
            <w:tcW w:w="1417" w:type="dxa"/>
          </w:tcPr>
          <w:p w14:paraId="30757C3B" w14:textId="31E121AC" w:rsidR="00025D5B" w:rsidRDefault="00025D5B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8</w:t>
            </w:r>
          </w:p>
        </w:tc>
      </w:tr>
      <w:tr w:rsidR="00025D5B" w:rsidRPr="003637BF" w14:paraId="26A8D3DA" w14:textId="77777777" w:rsidTr="00FF02CF">
        <w:tc>
          <w:tcPr>
            <w:tcW w:w="851" w:type="dxa"/>
          </w:tcPr>
          <w:p w14:paraId="648C7DE0" w14:textId="0EA10628" w:rsidR="00025D5B" w:rsidRDefault="00025D5B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RD0</w:t>
            </w:r>
            <w:r w:rsidR="00FF02CF">
              <w:rPr>
                <w:rFonts w:ascii="Constantia" w:eastAsia="Times New Roman" w:hAnsi="Constantia" w:cs="Times New Roman"/>
              </w:rPr>
              <w:t>9</w:t>
            </w:r>
          </w:p>
        </w:tc>
        <w:tc>
          <w:tcPr>
            <w:tcW w:w="7371" w:type="dxa"/>
          </w:tcPr>
          <w:p w14:paraId="7CC5EDC3" w14:textId="5A1BC01D" w:rsidR="00025D5B" w:rsidRPr="00025D5B" w:rsidRDefault="00243EA4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Ogni voto inserito deve</w:t>
            </w:r>
            <w:r w:rsidR="00893C6B">
              <w:rPr>
                <w:rFonts w:ascii="Constantia" w:eastAsia="Times New Roman" w:hAnsi="Constantia" w:cs="Times New Roman"/>
              </w:rPr>
              <w:t xml:space="preserve"> riportare</w:t>
            </w:r>
            <w:r>
              <w:rPr>
                <w:rFonts w:ascii="Constantia" w:eastAsia="Times New Roman" w:hAnsi="Constantia" w:cs="Times New Roman"/>
              </w:rPr>
              <w:t xml:space="preserve"> una data</w:t>
            </w:r>
          </w:p>
        </w:tc>
        <w:tc>
          <w:tcPr>
            <w:tcW w:w="1417" w:type="dxa"/>
          </w:tcPr>
          <w:p w14:paraId="503F478D" w14:textId="476594FE" w:rsidR="00025D5B" w:rsidRDefault="00B0718C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9</w:t>
            </w:r>
          </w:p>
        </w:tc>
      </w:tr>
      <w:tr w:rsidR="00473040" w:rsidRPr="003637BF" w14:paraId="4742EFDA" w14:textId="77777777" w:rsidTr="00FF02CF">
        <w:tc>
          <w:tcPr>
            <w:tcW w:w="851" w:type="dxa"/>
          </w:tcPr>
          <w:p w14:paraId="224F4207" w14:textId="7F4B3FDB" w:rsidR="00473040" w:rsidRDefault="00473040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RD</w:t>
            </w:r>
            <w:r w:rsidR="00FF02CF">
              <w:rPr>
                <w:rFonts w:ascii="Constantia" w:eastAsia="Times New Roman" w:hAnsi="Constantia" w:cs="Times New Roman"/>
              </w:rPr>
              <w:t>10</w:t>
            </w:r>
          </w:p>
        </w:tc>
        <w:tc>
          <w:tcPr>
            <w:tcW w:w="7371" w:type="dxa"/>
          </w:tcPr>
          <w:p w14:paraId="55A4C0D6" w14:textId="26206AE6" w:rsidR="00473040" w:rsidRDefault="00EC6346" w:rsidP="00E97FCF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 xml:space="preserve">Ad ogni pagella </w:t>
            </w:r>
            <w:r w:rsidR="00453828">
              <w:rPr>
                <w:rFonts w:ascii="Constantia" w:eastAsia="Times New Roman" w:hAnsi="Constantia" w:cs="Times New Roman"/>
              </w:rPr>
              <w:t>è associato uno stato che può assumere il valore di “approvata” se il preside l’ha approvata, “non approvata” in caso contrario</w:t>
            </w:r>
          </w:p>
        </w:tc>
        <w:tc>
          <w:tcPr>
            <w:tcW w:w="1417" w:type="dxa"/>
          </w:tcPr>
          <w:p w14:paraId="2C86B7B9" w14:textId="71F32EB3" w:rsidR="00473040" w:rsidRDefault="00FF02CF" w:rsidP="00E97FCF">
            <w:pPr>
              <w:jc w:val="center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15</w:t>
            </w:r>
          </w:p>
        </w:tc>
      </w:tr>
    </w:tbl>
    <w:p w14:paraId="7CD338D8" w14:textId="77777777" w:rsidR="001A2AB1" w:rsidRDefault="001A2AB1"/>
    <w:p w14:paraId="49571543" w14:textId="7F1BF371" w:rsidR="00016D7E" w:rsidRDefault="00016D7E" w:rsidP="007164D5">
      <w:pPr>
        <w:pStyle w:val="Titolo2"/>
        <w:numPr>
          <w:ilvl w:val="2"/>
          <w:numId w:val="1"/>
        </w:numPr>
      </w:pPr>
      <w:bookmarkStart w:id="45" w:name="_Toc471905550"/>
      <w:bookmarkStart w:id="46" w:name="_Toc474433552"/>
      <w:bookmarkStart w:id="47" w:name="_Toc474433727"/>
      <w:bookmarkStart w:id="48" w:name="_Toc137743031"/>
      <w:r w:rsidRPr="007164D5">
        <w:rPr>
          <w:sz w:val="24"/>
          <w:szCs w:val="24"/>
        </w:rPr>
        <w:t>Vincoli</w:t>
      </w:r>
      <w:r>
        <w:t xml:space="preserve"> / </w:t>
      </w:r>
      <w:r w:rsidR="007B4E5A">
        <w:t>A</w:t>
      </w:r>
      <w:r>
        <w:t>ltri r</w:t>
      </w:r>
      <w:r w:rsidRPr="0040794C">
        <w:t>equisiti</w:t>
      </w:r>
      <w:bookmarkEnd w:id="45"/>
      <w:bookmarkEnd w:id="46"/>
      <w:bookmarkEnd w:id="47"/>
      <w:bookmarkEnd w:id="48"/>
      <w:r w:rsidRPr="0040794C">
        <w:t xml:space="preserve"> </w:t>
      </w:r>
    </w:p>
    <w:p w14:paraId="6E574430" w14:textId="1DE71EC7" w:rsidR="00025D5B" w:rsidRDefault="00025D5B" w:rsidP="00025D5B"/>
    <w:tbl>
      <w:tblPr>
        <w:tblStyle w:val="Grigliatabella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993"/>
        <w:gridCol w:w="7229"/>
        <w:gridCol w:w="1417"/>
      </w:tblGrid>
      <w:tr w:rsidR="00025D5B" w:rsidRPr="003637BF" w14:paraId="6D522880" w14:textId="77777777" w:rsidTr="00B62245">
        <w:tc>
          <w:tcPr>
            <w:tcW w:w="993" w:type="dxa"/>
          </w:tcPr>
          <w:p w14:paraId="4FDC3501" w14:textId="77777777" w:rsidR="00025D5B" w:rsidRPr="003637BF" w:rsidRDefault="00025D5B" w:rsidP="00C239DB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>ID</w:t>
            </w:r>
          </w:p>
        </w:tc>
        <w:tc>
          <w:tcPr>
            <w:tcW w:w="7229" w:type="dxa"/>
          </w:tcPr>
          <w:p w14:paraId="4DEA46D2" w14:textId="77777777" w:rsidR="00025D5B" w:rsidRPr="003637BF" w:rsidRDefault="00025D5B" w:rsidP="00C239DB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 w:rsidRPr="003637BF">
              <w:rPr>
                <w:rFonts w:ascii="Constantia" w:eastAsia="Times New Roman" w:hAnsi="Constantia" w:cs="Times New Roman"/>
                <w:color w:val="0000FF"/>
              </w:rPr>
              <w:t xml:space="preserve">Requisito </w:t>
            </w:r>
          </w:p>
        </w:tc>
        <w:tc>
          <w:tcPr>
            <w:tcW w:w="1417" w:type="dxa"/>
          </w:tcPr>
          <w:p w14:paraId="2FABCFDD" w14:textId="77777777" w:rsidR="00025D5B" w:rsidRPr="003637BF" w:rsidRDefault="00025D5B" w:rsidP="00C239DB">
            <w:pPr>
              <w:jc w:val="both"/>
              <w:rPr>
                <w:rFonts w:ascii="Constantia" w:eastAsia="Times New Roman" w:hAnsi="Constantia" w:cs="Times New Roman"/>
                <w:color w:val="0000FF"/>
              </w:rPr>
            </w:pPr>
            <w:r>
              <w:rPr>
                <w:rFonts w:ascii="Constantia" w:eastAsia="Times New Roman" w:hAnsi="Constantia" w:cs="Times New Roman"/>
                <w:color w:val="0000FF"/>
              </w:rPr>
              <w:t>Origine (n. frase dei requisiti revisionati)</w:t>
            </w:r>
          </w:p>
        </w:tc>
      </w:tr>
      <w:tr w:rsidR="00025D5B" w:rsidRPr="003637BF" w14:paraId="6A0C5BCC" w14:textId="77777777" w:rsidTr="00B62245">
        <w:tc>
          <w:tcPr>
            <w:tcW w:w="993" w:type="dxa"/>
          </w:tcPr>
          <w:p w14:paraId="03E8A0D4" w14:textId="252787C3" w:rsidR="00025D5B" w:rsidRDefault="00025D5B" w:rsidP="00C239DB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V01</w:t>
            </w:r>
          </w:p>
        </w:tc>
        <w:tc>
          <w:tcPr>
            <w:tcW w:w="7229" w:type="dxa"/>
          </w:tcPr>
          <w:p w14:paraId="0E6E8EE7" w14:textId="001C3DD2" w:rsidR="00025D5B" w:rsidRPr="003637BF" w:rsidRDefault="00B62245" w:rsidP="00C239DB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 xml:space="preserve">Ogni </w:t>
            </w:r>
            <w:r w:rsidR="00640C2C">
              <w:rPr>
                <w:rFonts w:ascii="Constantia" w:eastAsia="Times New Roman" w:hAnsi="Constantia" w:cs="Times New Roman"/>
              </w:rPr>
              <w:t xml:space="preserve">quadrimestre dura </w:t>
            </w:r>
            <w:r w:rsidR="00D42087">
              <w:rPr>
                <w:rFonts w:ascii="Constantia" w:eastAsia="Times New Roman" w:hAnsi="Constantia" w:cs="Times New Roman"/>
              </w:rPr>
              <w:t>quattro</w:t>
            </w:r>
            <w:r w:rsidR="00640C2C">
              <w:rPr>
                <w:rFonts w:ascii="Constantia" w:eastAsia="Times New Roman" w:hAnsi="Constantia" w:cs="Times New Roman"/>
              </w:rPr>
              <w:t xml:space="preserve"> mesi</w:t>
            </w:r>
          </w:p>
        </w:tc>
        <w:tc>
          <w:tcPr>
            <w:tcW w:w="1417" w:type="dxa"/>
          </w:tcPr>
          <w:p w14:paraId="426CFC00" w14:textId="466CE421" w:rsidR="00025D5B" w:rsidRDefault="00025D5B" w:rsidP="00C239DB">
            <w:pPr>
              <w:jc w:val="center"/>
              <w:rPr>
                <w:rFonts w:ascii="Constantia" w:eastAsia="Times New Roman" w:hAnsi="Constantia" w:cs="Times New Roman"/>
              </w:rPr>
            </w:pPr>
          </w:p>
        </w:tc>
      </w:tr>
      <w:tr w:rsidR="00025D5B" w:rsidRPr="003637BF" w14:paraId="079F18A7" w14:textId="77777777" w:rsidTr="00B62245">
        <w:tc>
          <w:tcPr>
            <w:tcW w:w="993" w:type="dxa"/>
          </w:tcPr>
          <w:p w14:paraId="772A8C1B" w14:textId="75B6328A" w:rsidR="00025D5B" w:rsidRDefault="00025D5B" w:rsidP="00C239DB">
            <w:pPr>
              <w:jc w:val="both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</w:t>
            </w:r>
            <w:r w:rsidR="00B62245">
              <w:rPr>
                <w:rFonts w:ascii="Constantia" w:eastAsia="Times New Roman" w:hAnsi="Constantia" w:cs="Times New Roman"/>
              </w:rPr>
              <w:t>NF</w:t>
            </w:r>
            <w:r>
              <w:rPr>
                <w:rFonts w:ascii="Constantia" w:eastAsia="Times New Roman" w:hAnsi="Constantia" w:cs="Times New Roman"/>
              </w:rPr>
              <w:t>0</w:t>
            </w:r>
            <w:r w:rsidR="00B62245">
              <w:rPr>
                <w:rFonts w:ascii="Constantia" w:eastAsia="Times New Roman" w:hAnsi="Constantia" w:cs="Times New Roman"/>
              </w:rPr>
              <w:t>1</w:t>
            </w:r>
          </w:p>
        </w:tc>
        <w:tc>
          <w:tcPr>
            <w:tcW w:w="7229" w:type="dxa"/>
          </w:tcPr>
          <w:p w14:paraId="364DD056" w14:textId="675E62A6" w:rsidR="00025D5B" w:rsidRPr="00563F2F" w:rsidRDefault="00B62245" w:rsidP="00C239DB">
            <w:pPr>
              <w:jc w:val="both"/>
              <w:rPr>
                <w:rFonts w:ascii="Constantia" w:eastAsia="Times New Roman" w:hAnsi="Constantia" w:cs="Times New Roman"/>
              </w:rPr>
            </w:pPr>
            <w:r w:rsidRPr="00025D5B">
              <w:rPr>
                <w:rFonts w:ascii="Constantia" w:eastAsia="Times New Roman" w:hAnsi="Constantia" w:cs="Times New Roman"/>
              </w:rPr>
              <w:t xml:space="preserve">Per l’invio della </w:t>
            </w:r>
            <w:r w:rsidR="00640C2C">
              <w:rPr>
                <w:rFonts w:ascii="Constantia" w:eastAsia="Times New Roman" w:hAnsi="Constantia" w:cs="Times New Roman"/>
              </w:rPr>
              <w:t>mail di notifica</w:t>
            </w:r>
            <w:r w:rsidRPr="00025D5B">
              <w:rPr>
                <w:rFonts w:ascii="Constantia" w:eastAsia="Times New Roman" w:hAnsi="Constantia" w:cs="Times New Roman"/>
              </w:rPr>
              <w:t>, deve essere disponibile un server di posta elettronica esterno al sistema</w:t>
            </w:r>
          </w:p>
        </w:tc>
        <w:tc>
          <w:tcPr>
            <w:tcW w:w="1417" w:type="dxa"/>
          </w:tcPr>
          <w:p w14:paraId="623E35B4" w14:textId="5A78A718" w:rsidR="00025D5B" w:rsidRDefault="00025D5B" w:rsidP="00C239DB">
            <w:pPr>
              <w:jc w:val="center"/>
              <w:rPr>
                <w:rFonts w:ascii="Constantia" w:eastAsia="Times New Roman" w:hAnsi="Constantia" w:cs="Times New Roman"/>
              </w:rPr>
            </w:pPr>
          </w:p>
        </w:tc>
      </w:tr>
    </w:tbl>
    <w:p w14:paraId="7198C097" w14:textId="77777777" w:rsidR="00B62245" w:rsidRDefault="00B62245"/>
    <w:p w14:paraId="4DF67635" w14:textId="77777777" w:rsidR="00963A8B" w:rsidRDefault="00963A8B" w:rsidP="00215FAE">
      <w:pPr>
        <w:pStyle w:val="Titolo2"/>
      </w:pPr>
      <w:bookmarkStart w:id="49" w:name="_Toc471905551"/>
      <w:bookmarkStart w:id="50" w:name="_Toc474433553"/>
      <w:bookmarkStart w:id="51" w:name="_Toc474433728"/>
      <w:bookmarkStart w:id="52" w:name="_Toc137743032"/>
      <w:r>
        <w:t>Modellazione dei casi d’uso</w:t>
      </w:r>
      <w:bookmarkEnd w:id="49"/>
      <w:bookmarkEnd w:id="50"/>
      <w:bookmarkEnd w:id="51"/>
      <w:bookmarkEnd w:id="52"/>
    </w:p>
    <w:p w14:paraId="3F69F034" w14:textId="77777777" w:rsidR="004D4C72" w:rsidRDefault="004D4C72" w:rsidP="007E3A0F">
      <w:pPr>
        <w:pStyle w:val="Titolo2"/>
        <w:numPr>
          <w:ilvl w:val="2"/>
          <w:numId w:val="1"/>
        </w:numPr>
      </w:pPr>
      <w:bookmarkStart w:id="53" w:name="_Toc471222556"/>
      <w:bookmarkStart w:id="54" w:name="_Toc471222595"/>
      <w:bookmarkStart w:id="55" w:name="_Toc471224126"/>
      <w:bookmarkStart w:id="56" w:name="_Toc471905552"/>
      <w:bookmarkStart w:id="57" w:name="_Toc474433554"/>
      <w:bookmarkStart w:id="58" w:name="_Toc474433729"/>
      <w:bookmarkStart w:id="59" w:name="_Toc137743033"/>
      <w:r w:rsidRPr="007164D5">
        <w:rPr>
          <w:sz w:val="24"/>
          <w:szCs w:val="24"/>
        </w:rPr>
        <w:t>Attori</w:t>
      </w:r>
      <w:r>
        <w:t xml:space="preserve"> e casi d’uso</w:t>
      </w:r>
      <w:bookmarkEnd w:id="53"/>
      <w:bookmarkEnd w:id="54"/>
      <w:bookmarkEnd w:id="55"/>
      <w:bookmarkEnd w:id="56"/>
      <w:bookmarkEnd w:id="57"/>
      <w:bookmarkEnd w:id="58"/>
      <w:bookmarkEnd w:id="59"/>
    </w:p>
    <w:p w14:paraId="3130ECB8" w14:textId="77777777" w:rsidR="004D4C72" w:rsidRDefault="004D4C72" w:rsidP="007E3A0F">
      <w:pPr>
        <w:rPr>
          <w:b/>
          <w:bCs/>
          <w:i/>
          <w:iCs/>
          <w:u w:val="single"/>
        </w:rPr>
        <w:sectPr w:rsidR="004D4C72" w:rsidSect="004D4C72">
          <w:footerReference w:type="default" r:id="rId15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14:paraId="0BD60E9C" w14:textId="77777777" w:rsidR="00E90210" w:rsidRPr="00E90210" w:rsidRDefault="00E90210" w:rsidP="00E90210">
      <w:pPr>
        <w:pStyle w:val="Paragrafoelenco"/>
        <w:jc w:val="both"/>
        <w:rPr>
          <w:rFonts w:ascii="Times New Roman" w:hAnsi="Times New Roman" w:cs="Times New Roman"/>
        </w:rPr>
      </w:pPr>
    </w:p>
    <w:p w14:paraId="49DC03C0" w14:textId="77777777" w:rsidR="009C2907" w:rsidRPr="00173418" w:rsidRDefault="009C2907" w:rsidP="009C2907">
      <w:pPr>
        <w:rPr>
          <w:b/>
          <w:bCs/>
          <w:i/>
          <w:iCs/>
          <w:u w:val="single"/>
        </w:rPr>
      </w:pPr>
      <w:r w:rsidRPr="00173418">
        <w:rPr>
          <w:b/>
          <w:bCs/>
          <w:i/>
          <w:iCs/>
          <w:u w:val="single"/>
        </w:rPr>
        <w:t>Attori Primari:</w:t>
      </w:r>
    </w:p>
    <w:p w14:paraId="1888C6DA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Docenti</w:t>
      </w:r>
    </w:p>
    <w:p w14:paraId="52415476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Alunni</w:t>
      </w:r>
    </w:p>
    <w:p w14:paraId="2F5226B5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Genitori</w:t>
      </w:r>
    </w:p>
    <w:p w14:paraId="7DA3C08C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Segreteria</w:t>
      </w:r>
    </w:p>
    <w:p w14:paraId="0E1EB00D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Preside</w:t>
      </w:r>
    </w:p>
    <w:p w14:paraId="4A54997F" w14:textId="77777777" w:rsidR="009C2907" w:rsidRDefault="009C2907" w:rsidP="009C2907">
      <w:pPr>
        <w:pStyle w:val="Paragrafoelenco"/>
      </w:pPr>
    </w:p>
    <w:p w14:paraId="2A916E83" w14:textId="77777777" w:rsidR="009C2907" w:rsidRPr="00173418" w:rsidRDefault="009C2907" w:rsidP="009C2907">
      <w:pPr>
        <w:rPr>
          <w:b/>
          <w:bCs/>
          <w:i/>
          <w:iCs/>
          <w:u w:val="single"/>
        </w:rPr>
      </w:pPr>
      <w:r w:rsidRPr="00173418">
        <w:rPr>
          <w:b/>
          <w:bCs/>
          <w:i/>
          <w:iCs/>
          <w:u w:val="single"/>
        </w:rPr>
        <w:t xml:space="preserve">Attori </w:t>
      </w:r>
      <w:r w:rsidRPr="000B6C4C">
        <w:rPr>
          <w:b/>
          <w:bCs/>
          <w:i/>
          <w:iCs/>
        </w:rPr>
        <w:t>Secondari</w:t>
      </w:r>
      <w:r w:rsidRPr="00173418">
        <w:rPr>
          <w:b/>
          <w:bCs/>
          <w:i/>
          <w:iCs/>
          <w:u w:val="single"/>
        </w:rPr>
        <w:t>:</w:t>
      </w:r>
    </w:p>
    <w:p w14:paraId="2849551C" w14:textId="77777777" w:rsidR="009C2907" w:rsidRDefault="009C2907" w:rsidP="008D633C">
      <w:pPr>
        <w:pStyle w:val="Paragrafoelenco"/>
        <w:numPr>
          <w:ilvl w:val="0"/>
          <w:numId w:val="5"/>
        </w:numPr>
      </w:pPr>
      <w:r>
        <w:t>Servizio email</w:t>
      </w:r>
    </w:p>
    <w:p w14:paraId="2052CB85" w14:textId="77777777" w:rsidR="009C2907" w:rsidRDefault="009C2907" w:rsidP="009C2907">
      <w:pPr>
        <w:pStyle w:val="Paragrafoelenco"/>
      </w:pPr>
    </w:p>
    <w:p w14:paraId="23567793" w14:textId="77777777" w:rsidR="009C2907" w:rsidRDefault="009C2907" w:rsidP="009C2907">
      <w:pPr>
        <w:pStyle w:val="Paragrafoelenco"/>
      </w:pPr>
    </w:p>
    <w:p w14:paraId="4735F61A" w14:textId="77777777" w:rsidR="009C2907" w:rsidRDefault="009C2907" w:rsidP="009C2907">
      <w:pPr>
        <w:pStyle w:val="Paragrafoelenco"/>
      </w:pPr>
    </w:p>
    <w:p w14:paraId="7C2F2A05" w14:textId="77777777" w:rsidR="009C2907" w:rsidRDefault="009C2907" w:rsidP="009C2907">
      <w:pPr>
        <w:pStyle w:val="Paragrafoelenco"/>
        <w:sectPr w:rsidR="009C2907" w:rsidSect="004D4C72">
          <w:type w:val="continuous"/>
          <w:pgSz w:w="11900" w:h="16840"/>
          <w:pgMar w:top="1417" w:right="1134" w:bottom="1134" w:left="1134" w:header="708" w:footer="708" w:gutter="0"/>
          <w:cols w:num="2" w:space="708"/>
          <w:docGrid w:linePitch="360"/>
        </w:sectPr>
      </w:pPr>
    </w:p>
    <w:p w14:paraId="386BF535" w14:textId="77777777" w:rsidR="009C2907" w:rsidRDefault="009C2907" w:rsidP="009C2907"/>
    <w:p w14:paraId="20AAC19B" w14:textId="77777777" w:rsidR="009C2907" w:rsidRPr="00173418" w:rsidRDefault="009C2907" w:rsidP="009C2907">
      <w:pPr>
        <w:rPr>
          <w:b/>
          <w:bCs/>
          <w:i/>
          <w:iCs/>
          <w:u w:val="single"/>
        </w:rPr>
      </w:pPr>
      <w:r w:rsidRPr="00173418">
        <w:rPr>
          <w:b/>
          <w:bCs/>
          <w:i/>
          <w:iCs/>
          <w:u w:val="single"/>
        </w:rPr>
        <w:t>Casi d’uso:</w:t>
      </w:r>
    </w:p>
    <w:p w14:paraId="16565372" w14:textId="77777777" w:rsidR="009C2907" w:rsidRDefault="009C2907" w:rsidP="008D633C">
      <w:pPr>
        <w:pStyle w:val="Paragrafoelenco"/>
        <w:numPr>
          <w:ilvl w:val="0"/>
          <w:numId w:val="6"/>
        </w:numPr>
      </w:pPr>
      <w:r>
        <w:t xml:space="preserve">UC1: </w:t>
      </w:r>
      <w:proofErr w:type="spellStart"/>
      <w:r>
        <w:t>RegistraUtente</w:t>
      </w:r>
      <w:proofErr w:type="spellEnd"/>
    </w:p>
    <w:p w14:paraId="04029B07" w14:textId="77777777" w:rsidR="009C2907" w:rsidRPr="007E3A0F" w:rsidRDefault="009C2907" w:rsidP="008D633C">
      <w:pPr>
        <w:pStyle w:val="Paragrafoelenco"/>
        <w:numPr>
          <w:ilvl w:val="0"/>
          <w:numId w:val="6"/>
        </w:numPr>
      </w:pPr>
      <w:r>
        <w:t xml:space="preserve">UC2: </w:t>
      </w:r>
      <w:proofErr w:type="spellStart"/>
      <w:r>
        <w:t>InserisciClasse</w:t>
      </w:r>
      <w:proofErr w:type="spellEnd"/>
    </w:p>
    <w:p w14:paraId="73021BAE" w14:textId="77777777" w:rsidR="009C2907" w:rsidRPr="007E3A0F" w:rsidRDefault="009C2907" w:rsidP="008D633C">
      <w:pPr>
        <w:pStyle w:val="Paragrafoelenco"/>
        <w:numPr>
          <w:ilvl w:val="0"/>
          <w:numId w:val="6"/>
        </w:numPr>
      </w:pPr>
      <w:r>
        <w:t xml:space="preserve">UC3: </w:t>
      </w:r>
      <w:proofErr w:type="spellStart"/>
      <w:r>
        <w:t>VisualizzaRegistro</w:t>
      </w:r>
      <w:proofErr w:type="spellEnd"/>
      <w:r>
        <w:t xml:space="preserve"> </w:t>
      </w:r>
    </w:p>
    <w:p w14:paraId="32ECCEA2" w14:textId="77777777" w:rsidR="009C2907" w:rsidRDefault="009C2907" w:rsidP="008D633C">
      <w:pPr>
        <w:pStyle w:val="Paragrafoelenco"/>
        <w:numPr>
          <w:ilvl w:val="0"/>
          <w:numId w:val="6"/>
        </w:numPr>
      </w:pPr>
      <w:r>
        <w:t xml:space="preserve">UC4: </w:t>
      </w:r>
      <w:proofErr w:type="spellStart"/>
      <w:r>
        <w:t>RiportaAttività</w:t>
      </w:r>
      <w:proofErr w:type="spellEnd"/>
    </w:p>
    <w:p w14:paraId="41BFF066" w14:textId="77777777" w:rsidR="009C2907" w:rsidRDefault="009C2907" w:rsidP="008D633C">
      <w:pPr>
        <w:pStyle w:val="Paragrafoelenco"/>
        <w:numPr>
          <w:ilvl w:val="0"/>
          <w:numId w:val="6"/>
        </w:numPr>
      </w:pPr>
      <w:r>
        <w:t xml:space="preserve">UC5: </w:t>
      </w:r>
      <w:proofErr w:type="spellStart"/>
      <w:r>
        <w:t>AggiungiVoto</w:t>
      </w:r>
      <w:proofErr w:type="spellEnd"/>
    </w:p>
    <w:p w14:paraId="7B7640D5" w14:textId="77777777" w:rsidR="009C2907" w:rsidRDefault="009C2907" w:rsidP="008D633C">
      <w:pPr>
        <w:pStyle w:val="Paragrafoelenco"/>
        <w:numPr>
          <w:ilvl w:val="0"/>
          <w:numId w:val="6"/>
        </w:numPr>
      </w:pPr>
      <w:r>
        <w:t xml:space="preserve">UC6: </w:t>
      </w:r>
      <w:proofErr w:type="spellStart"/>
      <w:r>
        <w:t>ArrotondaVoto</w:t>
      </w:r>
      <w:proofErr w:type="spellEnd"/>
    </w:p>
    <w:p w14:paraId="02A22C09" w14:textId="77777777" w:rsidR="009C2907" w:rsidRDefault="009C2907" w:rsidP="008D633C">
      <w:pPr>
        <w:pStyle w:val="Paragrafoelenco"/>
        <w:numPr>
          <w:ilvl w:val="0"/>
          <w:numId w:val="6"/>
        </w:numPr>
      </w:pPr>
      <w:r>
        <w:t xml:space="preserve">UC7: </w:t>
      </w:r>
      <w:proofErr w:type="spellStart"/>
      <w:r>
        <w:t>ApprovaPagella</w:t>
      </w:r>
      <w:proofErr w:type="spellEnd"/>
    </w:p>
    <w:p w14:paraId="2280041A" w14:textId="77777777" w:rsidR="009C2907" w:rsidRDefault="009C2907" w:rsidP="009C2907"/>
    <w:p w14:paraId="242A2115" w14:textId="77777777" w:rsidR="009C2907" w:rsidRDefault="009C2907" w:rsidP="009C2907">
      <w:pPr>
        <w:rPr>
          <w:b/>
          <w:bCs/>
          <w:i/>
          <w:iCs/>
          <w:u w:val="single"/>
        </w:rPr>
        <w:sectPr w:rsidR="009C2907" w:rsidSect="00601B88">
          <w:type w:val="continuous"/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14:paraId="7F43DF9E" w14:textId="77777777" w:rsidR="009C2907" w:rsidRPr="00CB62E4" w:rsidRDefault="009C2907" w:rsidP="009C2907">
      <w:pPr>
        <w:rPr>
          <w:b/>
          <w:bCs/>
          <w:i/>
          <w:iCs/>
          <w:u w:val="single"/>
        </w:rPr>
      </w:pPr>
      <w:r w:rsidRPr="00173418">
        <w:rPr>
          <w:b/>
          <w:bCs/>
          <w:i/>
          <w:iCs/>
          <w:u w:val="single"/>
        </w:rPr>
        <w:t>Casi d’ uso di inclusione:</w:t>
      </w:r>
    </w:p>
    <w:p w14:paraId="513D1F43" w14:textId="694F908B" w:rsidR="009C2907" w:rsidRDefault="009C2907" w:rsidP="008D633C">
      <w:pPr>
        <w:pStyle w:val="Paragrafoelenco"/>
        <w:numPr>
          <w:ilvl w:val="0"/>
          <w:numId w:val="15"/>
        </w:numPr>
      </w:pPr>
      <w:r>
        <w:t>UC</w:t>
      </w:r>
      <w:r w:rsidR="004D66CC">
        <w:t>8</w:t>
      </w:r>
      <w:r>
        <w:t xml:space="preserve">: </w:t>
      </w:r>
      <w:proofErr w:type="spellStart"/>
      <w:r>
        <w:t>AggiornaPagella</w:t>
      </w:r>
      <w:proofErr w:type="spellEnd"/>
    </w:p>
    <w:p w14:paraId="30E52BC0" w14:textId="27F5822F" w:rsidR="009C2907" w:rsidRDefault="009C2907" w:rsidP="008D633C">
      <w:pPr>
        <w:pStyle w:val="Paragrafoelenco"/>
        <w:numPr>
          <w:ilvl w:val="0"/>
          <w:numId w:val="15"/>
        </w:numPr>
      </w:pPr>
      <w:r>
        <w:t>UC</w:t>
      </w:r>
      <w:r w:rsidR="004D66CC">
        <w:t>9</w:t>
      </w:r>
      <w:r>
        <w:t xml:space="preserve">: </w:t>
      </w:r>
      <w:proofErr w:type="spellStart"/>
      <w:r>
        <w:t>VisualizzaAttività</w:t>
      </w:r>
      <w:proofErr w:type="spellEnd"/>
      <w:r>
        <w:t xml:space="preserve"> </w:t>
      </w:r>
    </w:p>
    <w:p w14:paraId="62CC397E" w14:textId="03CDEAE2" w:rsidR="009C2907" w:rsidRDefault="009C2907" w:rsidP="008D633C">
      <w:pPr>
        <w:pStyle w:val="Paragrafoelenco"/>
        <w:numPr>
          <w:ilvl w:val="0"/>
          <w:numId w:val="15"/>
        </w:numPr>
      </w:pPr>
      <w:r>
        <w:t>UC1</w:t>
      </w:r>
      <w:r w:rsidR="004D66CC">
        <w:t>0</w:t>
      </w:r>
      <w:r>
        <w:t xml:space="preserve">: </w:t>
      </w:r>
      <w:proofErr w:type="spellStart"/>
      <w:r>
        <w:t>VisualizzaVoti</w:t>
      </w:r>
      <w:proofErr w:type="spellEnd"/>
    </w:p>
    <w:p w14:paraId="0D5C0BDF" w14:textId="77777777" w:rsidR="009C2907" w:rsidRDefault="009C2907" w:rsidP="009C2907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C</w:t>
      </w:r>
      <w:r w:rsidRPr="00173418">
        <w:rPr>
          <w:b/>
          <w:bCs/>
          <w:i/>
          <w:iCs/>
          <w:u w:val="single"/>
        </w:rPr>
        <w:t xml:space="preserve">asi d’ uso di </w:t>
      </w:r>
      <w:r>
        <w:rPr>
          <w:b/>
          <w:bCs/>
          <w:i/>
          <w:iCs/>
          <w:u w:val="single"/>
        </w:rPr>
        <w:t>estensione</w:t>
      </w:r>
      <w:r w:rsidRPr="00173418">
        <w:rPr>
          <w:b/>
          <w:bCs/>
          <w:i/>
          <w:iCs/>
          <w:u w:val="single"/>
        </w:rPr>
        <w:t>:</w:t>
      </w:r>
    </w:p>
    <w:p w14:paraId="79E8F3E1" w14:textId="7BF152B8" w:rsidR="009C2907" w:rsidRDefault="009C2907" w:rsidP="008D633C">
      <w:pPr>
        <w:pStyle w:val="Paragrafoelenco"/>
        <w:numPr>
          <w:ilvl w:val="0"/>
          <w:numId w:val="15"/>
        </w:numPr>
      </w:pPr>
      <w:r>
        <w:t>UC1</w:t>
      </w:r>
      <w:r w:rsidR="004D66CC">
        <w:t>1</w:t>
      </w:r>
      <w:r>
        <w:t xml:space="preserve">: </w:t>
      </w:r>
      <w:proofErr w:type="spellStart"/>
      <w:r>
        <w:t>InviaNotifica</w:t>
      </w:r>
      <w:proofErr w:type="spellEnd"/>
    </w:p>
    <w:p w14:paraId="78E10528" w14:textId="27BDFA61" w:rsidR="009C2907" w:rsidRDefault="009C2907" w:rsidP="008D633C">
      <w:pPr>
        <w:pStyle w:val="Paragrafoelenco"/>
        <w:numPr>
          <w:ilvl w:val="0"/>
          <w:numId w:val="8"/>
        </w:numPr>
      </w:pPr>
      <w:r>
        <w:t>UC1</w:t>
      </w:r>
      <w:r w:rsidR="004D66CC">
        <w:t>2</w:t>
      </w:r>
      <w:r>
        <w:t xml:space="preserve">: </w:t>
      </w:r>
      <w:proofErr w:type="spellStart"/>
      <w:r>
        <w:t>NotificaInsufficenza</w:t>
      </w:r>
      <w:proofErr w:type="spellEnd"/>
    </w:p>
    <w:p w14:paraId="6B8FCAA3" w14:textId="7ED2248F" w:rsidR="009C2907" w:rsidRDefault="009C2907" w:rsidP="008D633C">
      <w:pPr>
        <w:pStyle w:val="Paragrafoelenco"/>
        <w:numPr>
          <w:ilvl w:val="0"/>
          <w:numId w:val="8"/>
        </w:numPr>
      </w:pPr>
      <w:r>
        <w:t>UC1</w:t>
      </w:r>
      <w:r w:rsidR="004D66CC">
        <w:t>3</w:t>
      </w:r>
      <w:r>
        <w:t xml:space="preserve">: </w:t>
      </w:r>
      <w:proofErr w:type="spellStart"/>
      <w:r>
        <w:t>NotificaPagella</w:t>
      </w:r>
      <w:proofErr w:type="spellEnd"/>
    </w:p>
    <w:p w14:paraId="065DB9D7" w14:textId="77777777" w:rsidR="009C2907" w:rsidRDefault="009C2907" w:rsidP="009C2907"/>
    <w:p w14:paraId="54AF32DD" w14:textId="77777777" w:rsidR="009C2907" w:rsidRDefault="009C2907" w:rsidP="008D633C">
      <w:pPr>
        <w:pStyle w:val="Paragrafoelenco"/>
        <w:numPr>
          <w:ilvl w:val="0"/>
          <w:numId w:val="16"/>
        </w:numPr>
        <w:sectPr w:rsidR="009C2907" w:rsidSect="00601B88">
          <w:type w:val="continuous"/>
          <w:pgSz w:w="11900" w:h="16840"/>
          <w:pgMar w:top="1417" w:right="1134" w:bottom="1134" w:left="1134" w:header="708" w:footer="708" w:gutter="0"/>
          <w:cols w:num="2" w:space="708"/>
          <w:docGrid w:linePitch="360"/>
        </w:sectPr>
      </w:pPr>
    </w:p>
    <w:p w14:paraId="603F263E" w14:textId="77777777" w:rsidR="009C2907" w:rsidRPr="00F9559F" w:rsidRDefault="009C2907" w:rsidP="009C2907">
      <w:pPr>
        <w:jc w:val="both"/>
        <w:rPr>
          <w:rFonts w:ascii="Times New Roman" w:hAnsi="Times New Roman" w:cs="Times New Roman"/>
        </w:rPr>
      </w:pPr>
    </w:p>
    <w:tbl>
      <w:tblPr>
        <w:tblStyle w:val="Tabellasemplice-21"/>
        <w:tblW w:w="9632" w:type="dxa"/>
        <w:jc w:val="center"/>
        <w:tblLayout w:type="fixed"/>
        <w:tblLook w:val="04A0" w:firstRow="1" w:lastRow="0" w:firstColumn="1" w:lastColumn="0" w:noHBand="0" w:noVBand="1"/>
      </w:tblPr>
      <w:tblGrid>
        <w:gridCol w:w="2202"/>
        <w:gridCol w:w="208"/>
        <w:gridCol w:w="51"/>
        <w:gridCol w:w="233"/>
        <w:gridCol w:w="141"/>
        <w:gridCol w:w="993"/>
        <w:gridCol w:w="1275"/>
        <w:gridCol w:w="3070"/>
        <w:gridCol w:w="1459"/>
      </w:tblGrid>
      <w:tr w:rsidR="009C2907" w14:paraId="09CCA5D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7F7F7F" w:themeColor="text1" w:themeTint="80"/>
              <w:left w:val="nil"/>
              <w:right w:val="nil"/>
            </w:tcBorders>
            <w:vAlign w:val="center"/>
            <w:hideMark/>
          </w:tcPr>
          <w:p w14:paraId="71AB102E" w14:textId="77777777" w:rsidR="009C2907" w:rsidRDefault="009C2907" w:rsidP="0EF4F951">
            <w:pPr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Caso d’uso</w:t>
            </w:r>
          </w:p>
        </w:tc>
        <w:tc>
          <w:tcPr>
            <w:tcW w:w="1134" w:type="dxa"/>
            <w:gridSpan w:val="2"/>
            <w:tcBorders>
              <w:top w:val="single" w:sz="4" w:space="0" w:color="7F7F7F" w:themeColor="text1" w:themeTint="80"/>
              <w:left w:val="nil"/>
              <w:right w:val="nil"/>
            </w:tcBorders>
            <w:vAlign w:val="center"/>
            <w:hideMark/>
          </w:tcPr>
          <w:p w14:paraId="4A98B7FC" w14:textId="77777777" w:rsidR="009C2907" w:rsidRDefault="009C290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Attori Primari</w:t>
            </w:r>
          </w:p>
        </w:tc>
        <w:tc>
          <w:tcPr>
            <w:tcW w:w="1275" w:type="dxa"/>
            <w:tcBorders>
              <w:top w:val="single" w:sz="4" w:space="0" w:color="7F7F7F" w:themeColor="text1" w:themeTint="80"/>
              <w:left w:val="nil"/>
              <w:right w:val="nil"/>
            </w:tcBorders>
            <w:vAlign w:val="center"/>
            <w:hideMark/>
          </w:tcPr>
          <w:p w14:paraId="5FD72160" w14:textId="77777777" w:rsidR="009C2907" w:rsidRDefault="009C290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Attori Secondari</w:t>
            </w:r>
          </w:p>
        </w:tc>
        <w:tc>
          <w:tcPr>
            <w:tcW w:w="3070" w:type="dxa"/>
            <w:tcBorders>
              <w:top w:val="single" w:sz="4" w:space="0" w:color="7F7F7F" w:themeColor="text1" w:themeTint="80"/>
              <w:left w:val="nil"/>
              <w:right w:val="nil"/>
            </w:tcBorders>
            <w:vAlign w:val="center"/>
            <w:hideMark/>
          </w:tcPr>
          <w:p w14:paraId="5B28501E" w14:textId="77777777" w:rsidR="009C2907" w:rsidRDefault="009C290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Incl. / Ext</w:t>
            </w:r>
          </w:p>
        </w:tc>
        <w:tc>
          <w:tcPr>
            <w:tcW w:w="1459" w:type="dxa"/>
            <w:tcBorders>
              <w:top w:val="single" w:sz="4" w:space="0" w:color="7F7F7F" w:themeColor="text1" w:themeTint="80"/>
              <w:left w:val="nil"/>
              <w:right w:val="nil"/>
            </w:tcBorders>
            <w:vAlign w:val="center"/>
            <w:hideMark/>
          </w:tcPr>
          <w:p w14:paraId="34966C7C" w14:textId="77777777" w:rsidR="009C2907" w:rsidRDefault="009C2907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Requisiti corrispondenti</w:t>
            </w:r>
          </w:p>
        </w:tc>
      </w:tr>
      <w:tr w:rsidR="009C2907" w14:paraId="77DBFD2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gridSpan w:val="2"/>
            <w:tcBorders>
              <w:left w:val="nil"/>
              <w:right w:val="nil"/>
            </w:tcBorders>
            <w:vAlign w:val="center"/>
            <w:hideMark/>
          </w:tcPr>
          <w:p w14:paraId="0B0400CE" w14:textId="77777777" w:rsidR="009C2907" w:rsidRDefault="009C290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 xml:space="preserve">UC1: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RegistraUtente</w:t>
            </w:r>
            <w:proofErr w:type="spellEnd"/>
          </w:p>
          <w:p w14:paraId="339F996E" w14:textId="77777777" w:rsidR="009C290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</w:tc>
        <w:tc>
          <w:tcPr>
            <w:tcW w:w="1418" w:type="dxa"/>
            <w:gridSpan w:val="4"/>
            <w:tcBorders>
              <w:left w:val="nil"/>
              <w:right w:val="nil"/>
            </w:tcBorders>
            <w:vAlign w:val="center"/>
            <w:hideMark/>
          </w:tcPr>
          <w:p w14:paraId="0CCDEC74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Segreteria</w:t>
            </w:r>
          </w:p>
        </w:tc>
        <w:tc>
          <w:tcPr>
            <w:tcW w:w="1275" w:type="dxa"/>
            <w:tcBorders>
              <w:left w:val="nil"/>
              <w:right w:val="nil"/>
            </w:tcBorders>
            <w:vAlign w:val="center"/>
            <w:hideMark/>
          </w:tcPr>
          <w:p w14:paraId="52F4C94C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left w:val="nil"/>
              <w:right w:val="nil"/>
            </w:tcBorders>
            <w:vAlign w:val="center"/>
            <w:hideMark/>
          </w:tcPr>
          <w:p w14:paraId="13DB5A6E" w14:textId="594DD514" w:rsidR="009C2907" w:rsidRDefault="003260E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left w:val="nil"/>
              <w:right w:val="nil"/>
            </w:tcBorders>
            <w:vAlign w:val="center"/>
            <w:hideMark/>
          </w:tcPr>
          <w:p w14:paraId="6128DE10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B52B7">
              <w:rPr>
                <w:rFonts w:ascii="Constantia" w:hAnsi="Constantia" w:cs="Times New Roman"/>
              </w:rPr>
              <w:t>RF01</w:t>
            </w:r>
          </w:p>
        </w:tc>
      </w:tr>
      <w:tr w:rsidR="009C2907" w14:paraId="661AD60D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1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D8CA0BB" w14:textId="77777777" w:rsidR="009C290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E139B">
              <w:rPr>
                <w:rFonts w:ascii="Times New Roman" w:hAnsi="Times New Roman" w:cs="Times New Roman"/>
                <w:b w:val="0"/>
                <w:bCs w:val="0"/>
              </w:rPr>
              <w:t xml:space="preserve">UC2: </w:t>
            </w:r>
            <w:proofErr w:type="spellStart"/>
            <w:r>
              <w:rPr>
                <w:rFonts w:ascii="Times New Roman" w:hAnsi="Times New Roman" w:cs="Times New Roman"/>
                <w:b w:val="0"/>
                <w:bCs w:val="0"/>
              </w:rPr>
              <w:t>InserisciClasse</w:t>
            </w:r>
            <w:proofErr w:type="spellEnd"/>
          </w:p>
        </w:tc>
        <w:tc>
          <w:tcPr>
            <w:tcW w:w="1367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FF09AA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Segreteria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228F88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5E926E7" w14:textId="4A90E208" w:rsidR="009C2907" w:rsidRDefault="003260E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C86453C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9C2907" w14:paraId="060D09D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left w:val="nil"/>
              <w:right w:val="nil"/>
            </w:tcBorders>
            <w:vAlign w:val="center"/>
            <w:hideMark/>
          </w:tcPr>
          <w:p w14:paraId="2E92A6F6" w14:textId="77777777" w:rsidR="009C2907" w:rsidRDefault="009C2907">
            <w:pPr>
              <w:jc w:val="both"/>
              <w:rPr>
                <w:rFonts w:ascii="Times New Roman" w:hAnsi="Times New Roman" w:cs="Times New Roman"/>
                <w:b w:val="0"/>
                <w:bCs w:val="0"/>
              </w:rPr>
            </w:pPr>
            <w:r w:rsidRPr="000E139B">
              <w:rPr>
                <w:rFonts w:ascii="Times New Roman" w:hAnsi="Times New Roman" w:cs="Times New Roman"/>
                <w:b w:val="0"/>
                <w:bCs w:val="0"/>
              </w:rPr>
              <w:t xml:space="preserve">UC3: </w:t>
            </w:r>
            <w:proofErr w:type="spellStart"/>
            <w:r w:rsidRPr="00F10A6C">
              <w:rPr>
                <w:rFonts w:ascii="Times New Roman" w:hAnsi="Times New Roman" w:cs="Times New Roman"/>
                <w:b w:val="0"/>
                <w:bCs w:val="0"/>
              </w:rPr>
              <w:t>VisualizzaRegistro</w:t>
            </w:r>
            <w:proofErr w:type="spellEnd"/>
          </w:p>
        </w:tc>
        <w:tc>
          <w:tcPr>
            <w:tcW w:w="1134" w:type="dxa"/>
            <w:gridSpan w:val="2"/>
            <w:tcBorders>
              <w:left w:val="nil"/>
              <w:right w:val="nil"/>
            </w:tcBorders>
            <w:vAlign w:val="center"/>
            <w:hideMark/>
          </w:tcPr>
          <w:p w14:paraId="4B1BF6F8" w14:textId="020340AF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Docente, Preside</w:t>
            </w:r>
          </w:p>
        </w:tc>
        <w:tc>
          <w:tcPr>
            <w:tcW w:w="1275" w:type="dxa"/>
            <w:tcBorders>
              <w:left w:val="nil"/>
              <w:right w:val="nil"/>
            </w:tcBorders>
            <w:vAlign w:val="center"/>
            <w:hideMark/>
          </w:tcPr>
          <w:p w14:paraId="0ADE6C80" w14:textId="77777777" w:rsidR="009C2907" w:rsidRDefault="009C29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left w:val="nil"/>
              <w:right w:val="nil"/>
            </w:tcBorders>
            <w:vAlign w:val="center"/>
            <w:hideMark/>
          </w:tcPr>
          <w:p w14:paraId="11F52D44" w14:textId="7C560490" w:rsidR="009C2907" w:rsidRDefault="003C5D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left w:val="nil"/>
              <w:right w:val="nil"/>
            </w:tcBorders>
            <w:vAlign w:val="center"/>
            <w:hideMark/>
          </w:tcPr>
          <w:p w14:paraId="05D6371D" w14:textId="77777777" w:rsidR="009C2907" w:rsidRDefault="009C2907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</w:rPr>
              <w:t>RF02, RF03</w:t>
            </w:r>
          </w:p>
        </w:tc>
      </w:tr>
      <w:tr w:rsidR="009C2907" w14:paraId="266EAD69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D400AD9" w14:textId="77777777" w:rsidR="009C290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E139B">
              <w:rPr>
                <w:rFonts w:ascii="Times New Roman" w:hAnsi="Times New Roman" w:cs="Times New Roman"/>
                <w:b w:val="0"/>
                <w:bCs w:val="0"/>
              </w:rPr>
              <w:t xml:space="preserve">UC4: </w:t>
            </w:r>
            <w:proofErr w:type="spellStart"/>
            <w:r w:rsidRPr="001B7C48">
              <w:rPr>
                <w:rFonts w:ascii="Times New Roman" w:hAnsi="Times New Roman" w:cs="Times New Roman"/>
                <w:b w:val="0"/>
                <w:bCs w:val="0"/>
              </w:rPr>
              <w:t>RiportaAttività</w:t>
            </w:r>
            <w:proofErr w:type="spellEnd"/>
            <w:r w:rsidRPr="00F10A6C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1626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ECFD13" w14:textId="77777777" w:rsidR="009C2907" w:rsidRDefault="009C29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Docente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AB59E5E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9352A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EC9953A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</w:rPr>
              <w:t>RF04</w:t>
            </w:r>
          </w:p>
        </w:tc>
      </w:tr>
      <w:tr w:rsidR="009C2907" w14:paraId="7547754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left w:val="nil"/>
              <w:right w:val="nil"/>
            </w:tcBorders>
            <w:vAlign w:val="center"/>
            <w:hideMark/>
          </w:tcPr>
          <w:p w14:paraId="7EFF58BA" w14:textId="77777777" w:rsidR="009C290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E139B">
              <w:rPr>
                <w:rFonts w:ascii="Times New Roman" w:hAnsi="Times New Roman" w:cs="Times New Roman"/>
                <w:b w:val="0"/>
                <w:bCs w:val="0"/>
              </w:rPr>
              <w:t xml:space="preserve">UC5: </w:t>
            </w:r>
            <w:proofErr w:type="spellStart"/>
            <w:r w:rsidRPr="0018542C">
              <w:rPr>
                <w:rFonts w:ascii="Times New Roman" w:hAnsi="Times New Roman" w:cs="Times New Roman"/>
                <w:b w:val="0"/>
                <w:bCs w:val="0"/>
              </w:rPr>
              <w:t>AggiungiVoto</w:t>
            </w:r>
            <w:proofErr w:type="spellEnd"/>
          </w:p>
        </w:tc>
        <w:tc>
          <w:tcPr>
            <w:tcW w:w="1134" w:type="dxa"/>
            <w:gridSpan w:val="2"/>
            <w:tcBorders>
              <w:left w:val="nil"/>
              <w:right w:val="nil"/>
            </w:tcBorders>
            <w:vAlign w:val="center"/>
            <w:hideMark/>
          </w:tcPr>
          <w:p w14:paraId="24FBD1A1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</w:t>
            </w:r>
          </w:p>
        </w:tc>
        <w:tc>
          <w:tcPr>
            <w:tcW w:w="1275" w:type="dxa"/>
            <w:tcBorders>
              <w:left w:val="nil"/>
              <w:right w:val="nil"/>
            </w:tcBorders>
            <w:vAlign w:val="center"/>
            <w:hideMark/>
          </w:tcPr>
          <w:p w14:paraId="6BA5E347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left w:val="nil"/>
              <w:right w:val="nil"/>
            </w:tcBorders>
            <w:vAlign w:val="center"/>
            <w:hideMark/>
          </w:tcPr>
          <w:p w14:paraId="560D1A2C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Extend </w:t>
            </w:r>
            <w:proofErr w:type="spellStart"/>
            <w:r>
              <w:rPr>
                <w:rStyle w:val="normaltextrun"/>
                <w:rFonts w:ascii="Cambria" w:hAnsi="Cambria"/>
                <w:color w:val="000000"/>
                <w:bdr w:val="none" w:sz="0" w:space="0" w:color="auto" w:frame="1"/>
              </w:rPr>
              <w:t>InviaNotifica</w:t>
            </w:r>
            <w:proofErr w:type="spellEnd"/>
          </w:p>
        </w:tc>
        <w:tc>
          <w:tcPr>
            <w:tcW w:w="1459" w:type="dxa"/>
            <w:tcBorders>
              <w:left w:val="nil"/>
              <w:right w:val="nil"/>
            </w:tcBorders>
            <w:vAlign w:val="center"/>
            <w:hideMark/>
          </w:tcPr>
          <w:p w14:paraId="4FB1DBBB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</w:rPr>
              <w:t>RF05</w:t>
            </w:r>
          </w:p>
        </w:tc>
      </w:tr>
      <w:tr w:rsidR="009C2907" w:rsidRPr="00034D91" w14:paraId="5206CC14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719353" w14:textId="1137E655" w:rsidR="009C290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t>UC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8</w:t>
            </w:r>
            <w:r>
              <w:rPr>
                <w:rFonts w:ascii="Times New Roman" w:hAnsi="Times New Roman" w:cs="Times New Roman"/>
                <w:b w:val="0"/>
                <w:bCs w:val="0"/>
              </w:rPr>
              <w:t>:</w:t>
            </w:r>
            <w:r w:rsidR="00CA1B05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proofErr w:type="spellStart"/>
            <w:r w:rsidR="00F71F2C">
              <w:rPr>
                <w:rFonts w:ascii="Times New Roman" w:hAnsi="Times New Roman" w:cs="Times New Roman"/>
                <w:b w:val="0"/>
                <w:bCs w:val="0"/>
              </w:rPr>
              <w:t>Modifica</w:t>
            </w:r>
            <w:r w:rsidRPr="003A77B3">
              <w:rPr>
                <w:rFonts w:ascii="Times New Roman" w:hAnsi="Times New Roman" w:cs="Times New Roman"/>
                <w:b w:val="0"/>
                <w:bCs w:val="0"/>
              </w:rPr>
              <w:t>Pagella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DB9C2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3C22D0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2C849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Extend </w:t>
            </w:r>
            <w:proofErr w:type="spellStart"/>
            <w:r>
              <w:rPr>
                <w:rFonts w:ascii="Times New Roman" w:hAnsi="Times New Roman" w:cs="Times New Roman"/>
              </w:rPr>
              <w:t>InviaNotifica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1A6E50" w14:textId="128DC6EE" w:rsidR="009C2907" w:rsidRPr="00CA1B05" w:rsidRDefault="002661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eastAsia="Times New Roman" w:hAnsi="Constantia" w:cs="Times New Roman"/>
                <w:lang w:val="en-US"/>
              </w:rPr>
            </w:pPr>
            <w:r w:rsidRPr="00CA1B05">
              <w:rPr>
                <w:rFonts w:ascii="Constantia" w:eastAsia="Times New Roman" w:hAnsi="Constantia" w:cs="Times New Roman"/>
                <w:lang w:val="en-US"/>
              </w:rPr>
              <w:t>RF10,</w:t>
            </w:r>
            <w:r w:rsidR="001C5B03" w:rsidRPr="00CA1B05">
              <w:rPr>
                <w:rFonts w:ascii="Constantia" w:eastAsia="Times New Roman" w:hAnsi="Constantia" w:cs="Times New Roman"/>
                <w:lang w:val="en-US"/>
              </w:rPr>
              <w:t xml:space="preserve"> </w:t>
            </w:r>
            <w:r w:rsidR="00CA1B05" w:rsidRPr="00CA1B05">
              <w:rPr>
                <w:rFonts w:ascii="Constantia" w:eastAsia="Times New Roman" w:hAnsi="Constantia" w:cs="Times New Roman"/>
                <w:lang w:val="en-US"/>
              </w:rPr>
              <w:t>RF11</w:t>
            </w:r>
            <w:r w:rsidR="00CA1B05">
              <w:rPr>
                <w:rFonts w:ascii="Constantia" w:eastAsia="Times New Roman" w:hAnsi="Constantia" w:cs="Times New Roman"/>
                <w:lang w:val="en-US"/>
              </w:rPr>
              <w:t xml:space="preserve">, </w:t>
            </w:r>
            <w:r w:rsidRPr="00CA1B05">
              <w:rPr>
                <w:rFonts w:ascii="Constantia" w:eastAsia="Times New Roman" w:hAnsi="Constantia" w:cs="Times New Roman"/>
                <w:lang w:val="en-US"/>
              </w:rPr>
              <w:t>RF12</w:t>
            </w:r>
            <w:r w:rsidR="00CA1B05" w:rsidRPr="00CA1B05">
              <w:rPr>
                <w:rFonts w:ascii="Constantia" w:eastAsia="Times New Roman" w:hAnsi="Constantia" w:cs="Times New Roman"/>
                <w:lang w:val="en-US"/>
              </w:rPr>
              <w:t>, RF13, RF14</w:t>
            </w:r>
          </w:p>
        </w:tc>
      </w:tr>
      <w:tr w:rsidR="009C2907" w14:paraId="7317791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9CFED03" w14:textId="25BFB129" w:rsidR="009C2907" w:rsidRPr="00082504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82504">
              <w:rPr>
                <w:rFonts w:ascii="Times New Roman" w:hAnsi="Times New Roman" w:cs="Times New Roman"/>
                <w:b w:val="0"/>
                <w:bCs w:val="0"/>
              </w:rPr>
              <w:t>UC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9</w:t>
            </w:r>
            <w:r w:rsidRPr="00082504">
              <w:rPr>
                <w:rFonts w:ascii="Times New Roman" w:hAnsi="Times New Roman" w:cs="Times New Roman"/>
                <w:b w:val="0"/>
                <w:bCs w:val="0"/>
              </w:rPr>
              <w:t xml:space="preserve">: </w:t>
            </w:r>
            <w:proofErr w:type="spellStart"/>
            <w:r w:rsidRPr="003A77B3">
              <w:rPr>
                <w:rFonts w:ascii="Times New Roman" w:hAnsi="Times New Roman" w:cs="Times New Roman"/>
                <w:b w:val="0"/>
                <w:bCs w:val="0"/>
              </w:rPr>
              <w:t>VisualizzaAttività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8C46C72" w14:textId="3E81631C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Alunno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28141E1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3C9473B" w14:textId="64AED64B" w:rsidR="009C2907" w:rsidRDefault="001526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BBE6AE4" w14:textId="77777777" w:rsidR="009C2907" w:rsidRPr="00082504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</w:rPr>
              <w:t>RF07</w:t>
            </w:r>
          </w:p>
        </w:tc>
      </w:tr>
      <w:tr w:rsidR="009C2907" w14:paraId="42561A82" w14:textId="7777777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68DD733" w14:textId="7A290605" w:rsidR="009C2907" w:rsidRPr="00082504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82504">
              <w:rPr>
                <w:rFonts w:ascii="Times New Roman" w:hAnsi="Times New Roman" w:cs="Times New Roman"/>
                <w:b w:val="0"/>
                <w:bCs w:val="0"/>
              </w:rPr>
              <w:t>UC1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0</w:t>
            </w:r>
            <w:r w:rsidRPr="00082504">
              <w:rPr>
                <w:rFonts w:ascii="Times New Roman" w:hAnsi="Times New Roman" w:cs="Times New Roman"/>
                <w:b w:val="0"/>
                <w:bCs w:val="0"/>
              </w:rPr>
              <w:t xml:space="preserve">: </w:t>
            </w:r>
            <w:proofErr w:type="spellStart"/>
            <w:r w:rsidRPr="003A77B3">
              <w:rPr>
                <w:rFonts w:ascii="Times New Roman" w:hAnsi="Times New Roman" w:cs="Times New Roman"/>
                <w:b w:val="0"/>
                <w:bCs w:val="0"/>
              </w:rPr>
              <w:t>VisualizzaVoti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A85AA00" w14:textId="5A016282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Genitore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4D7A01D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F263167" w14:textId="55218F8E" w:rsidR="009C2907" w:rsidRDefault="001526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7423772" w14:textId="6BB3E77F" w:rsidR="009C2907" w:rsidRPr="00082504" w:rsidRDefault="00373A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73A63">
              <w:rPr>
                <w:rFonts w:ascii="Constantia" w:eastAsia="Times New Roman" w:hAnsi="Constantia" w:cs="Times New Roman"/>
              </w:rPr>
              <w:t xml:space="preserve">RF8, </w:t>
            </w:r>
            <w:r w:rsidR="009C2907">
              <w:rPr>
                <w:rFonts w:ascii="Constantia" w:eastAsia="Times New Roman" w:hAnsi="Constantia" w:cs="Times New Roman"/>
              </w:rPr>
              <w:t>RF09</w:t>
            </w:r>
          </w:p>
        </w:tc>
      </w:tr>
      <w:tr w:rsidR="009C2907" w14:paraId="304946B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8BE51C" w14:textId="245BA828" w:rsidR="009C2907" w:rsidRPr="00082504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082504">
              <w:rPr>
                <w:rFonts w:ascii="Times New Roman" w:hAnsi="Times New Roman" w:cs="Times New Roman"/>
                <w:b w:val="0"/>
                <w:bCs w:val="0"/>
              </w:rPr>
              <w:t>UC1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Pr="00082504">
              <w:rPr>
                <w:rFonts w:ascii="Times New Roman" w:hAnsi="Times New Roman" w:cs="Times New Roman"/>
                <w:b w:val="0"/>
                <w:bCs w:val="0"/>
              </w:rPr>
              <w:t xml:space="preserve">: </w:t>
            </w:r>
            <w:proofErr w:type="spellStart"/>
            <w:r w:rsidRPr="00E26E30">
              <w:rPr>
                <w:rFonts w:ascii="Times New Roman" w:hAnsi="Times New Roman" w:cs="Times New Roman"/>
                <w:b w:val="0"/>
                <w:bCs w:val="0"/>
              </w:rPr>
              <w:t>InviaNotifica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8E137D8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Segreteria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32816B0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3FB20C7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Estensione di </w:t>
            </w:r>
            <w:proofErr w:type="spellStart"/>
            <w:r>
              <w:rPr>
                <w:rFonts w:ascii="Times New Roman" w:hAnsi="Times New Roman" w:cs="Times New Roman"/>
              </w:rPr>
              <w:t>AggiungiVoto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AggiornaPagella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42526AB" w14:textId="77777777" w:rsidR="009C2907" w:rsidRPr="00082504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</w:rPr>
              <w:t>RF06, RF15</w:t>
            </w:r>
          </w:p>
        </w:tc>
      </w:tr>
      <w:tr w:rsidR="009C2907" w14:paraId="758BFD40" w14:textId="77777777" w:rsidTr="00D2025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21D82E4" w14:textId="47A4407E" w:rsidR="009C2907" w:rsidRPr="00BE2977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BE2977">
              <w:rPr>
                <w:rFonts w:ascii="Times New Roman" w:hAnsi="Times New Roman" w:cs="Times New Roman"/>
                <w:b w:val="0"/>
                <w:bCs w:val="0"/>
              </w:rPr>
              <w:t>UC1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2</w:t>
            </w:r>
            <w:r w:rsidRPr="00BE2977">
              <w:rPr>
                <w:rFonts w:ascii="Times New Roman" w:hAnsi="Times New Roman" w:cs="Times New Roman"/>
                <w:b w:val="0"/>
                <w:bCs w:val="0"/>
              </w:rPr>
              <w:t xml:space="preserve">: </w:t>
            </w:r>
            <w:proofErr w:type="spellStart"/>
            <w:r w:rsidRPr="00BE2977">
              <w:rPr>
                <w:rFonts w:ascii="Times New Roman" w:hAnsi="Times New Roman" w:cs="Times New Roman"/>
                <w:b w:val="0"/>
                <w:bCs w:val="0"/>
              </w:rPr>
              <w:t>NotificaInsufficienza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1335392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919F3B6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 email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A767A2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Estensione di </w:t>
            </w:r>
            <w:proofErr w:type="spellStart"/>
            <w:r>
              <w:rPr>
                <w:rFonts w:ascii="Times New Roman" w:hAnsi="Times New Roman" w:cs="Times New Roman"/>
              </w:rPr>
              <w:t>InviaNotifica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3F7583" w14:textId="77777777" w:rsidR="009C2907" w:rsidRDefault="009C29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RF06</w:t>
            </w:r>
          </w:p>
        </w:tc>
      </w:tr>
      <w:tr w:rsidR="009C2907" w14:paraId="0143280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7F7837" w14:textId="6D5BD673" w:rsidR="009C2907" w:rsidRPr="006F3696" w:rsidRDefault="009C29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6F3696">
              <w:rPr>
                <w:rFonts w:ascii="Times New Roman" w:hAnsi="Times New Roman" w:cs="Times New Roman"/>
                <w:b w:val="0"/>
                <w:bCs w:val="0"/>
              </w:rPr>
              <w:t>UC</w:t>
            </w:r>
            <w:r>
              <w:rPr>
                <w:rFonts w:ascii="Times New Roman" w:hAnsi="Times New Roman" w:cs="Times New Roman"/>
                <w:b w:val="0"/>
                <w:bCs w:val="0"/>
              </w:rPr>
              <w:t>1</w:t>
            </w:r>
            <w:r w:rsidR="004D66CC">
              <w:rPr>
                <w:rFonts w:ascii="Times New Roman" w:hAnsi="Times New Roman" w:cs="Times New Roman"/>
                <w:b w:val="0"/>
                <w:bCs w:val="0"/>
              </w:rPr>
              <w:t>3</w:t>
            </w:r>
            <w:r w:rsidRPr="006F3696">
              <w:rPr>
                <w:rFonts w:ascii="Times New Roman" w:hAnsi="Times New Roman" w:cs="Times New Roman"/>
                <w:b w:val="0"/>
                <w:bCs w:val="0"/>
              </w:rPr>
              <w:t xml:space="preserve">: </w:t>
            </w:r>
            <w:proofErr w:type="spellStart"/>
            <w:r w:rsidRPr="006F3696">
              <w:rPr>
                <w:rFonts w:ascii="Times New Roman" w:hAnsi="Times New Roman" w:cs="Times New Roman"/>
                <w:b w:val="0"/>
                <w:bCs w:val="0"/>
              </w:rPr>
              <w:t>NotificaPagella</w:t>
            </w:r>
            <w:proofErr w:type="spellEnd"/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333821D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A136BD9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 email</w:t>
            </w:r>
          </w:p>
        </w:tc>
        <w:tc>
          <w:tcPr>
            <w:tcW w:w="30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1D5174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Estensione di </w:t>
            </w:r>
            <w:proofErr w:type="spellStart"/>
            <w:r>
              <w:rPr>
                <w:rFonts w:ascii="Times New Roman" w:hAnsi="Times New Roman" w:cs="Times New Roman"/>
              </w:rPr>
              <w:t>InviaNotifica</w:t>
            </w:r>
            <w:proofErr w:type="spellEnd"/>
          </w:p>
        </w:tc>
        <w:tc>
          <w:tcPr>
            <w:tcW w:w="14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CA9F04" w14:textId="77777777" w:rsidR="009C2907" w:rsidRDefault="009C29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RF15</w:t>
            </w:r>
          </w:p>
        </w:tc>
      </w:tr>
    </w:tbl>
    <w:p w14:paraId="33D8C2EA" w14:textId="77777777" w:rsidR="00FF61FC" w:rsidRDefault="00FF61FC" w:rsidP="00F9559F">
      <w:pPr>
        <w:pStyle w:val="Paragrafoelenco"/>
        <w:jc w:val="both"/>
        <w:rPr>
          <w:rFonts w:ascii="Times New Roman" w:hAnsi="Times New Roman" w:cs="Times New Roman"/>
        </w:rPr>
      </w:pPr>
    </w:p>
    <w:p w14:paraId="00A35776" w14:textId="77777777" w:rsidR="00FF61FC" w:rsidRPr="00A968ED" w:rsidRDefault="00FF61FC" w:rsidP="00A968ED">
      <w:pPr>
        <w:jc w:val="both"/>
        <w:rPr>
          <w:rFonts w:ascii="Times New Roman" w:hAnsi="Times New Roman" w:cs="Times New Roman"/>
        </w:rPr>
      </w:pPr>
    </w:p>
    <w:p w14:paraId="2945F358" w14:textId="467867B8" w:rsidR="00F84F6A" w:rsidRDefault="006D205C" w:rsidP="00085CA6">
      <w:pPr>
        <w:pStyle w:val="Titolo2"/>
        <w:numPr>
          <w:ilvl w:val="2"/>
          <w:numId w:val="1"/>
        </w:numPr>
      </w:pPr>
      <w:bookmarkStart w:id="60" w:name="_Toc471905553"/>
      <w:bookmarkStart w:id="61" w:name="_Toc474433555"/>
      <w:bookmarkStart w:id="62" w:name="_Toc474433730"/>
      <w:bookmarkStart w:id="63" w:name="_Toc137743034"/>
      <w:r>
        <w:lastRenderedPageBreak/>
        <w:t>Diagramma dei casi d’uso</w:t>
      </w:r>
      <w:bookmarkEnd w:id="60"/>
      <w:bookmarkEnd w:id="61"/>
      <w:bookmarkEnd w:id="62"/>
      <w:bookmarkEnd w:id="63"/>
    </w:p>
    <w:p w14:paraId="16D2CC49" w14:textId="794E7FEA" w:rsidR="005C2D4A" w:rsidRPr="005C2D4A" w:rsidRDefault="00CE0D73" w:rsidP="005C2D4A">
      <w:r>
        <w:t xml:space="preserve">Dall’analisi dei casi d’uso è stato prodotto </w:t>
      </w:r>
      <w:r w:rsidR="000C57A5">
        <w:t>il seguente</w:t>
      </w:r>
      <w:r>
        <w:t xml:space="preserve"> diagramma</w:t>
      </w:r>
      <w:r w:rsidR="000C57A5">
        <w:t xml:space="preserve"> UML, </w:t>
      </w:r>
      <w:r w:rsidR="00BE71D9">
        <w:t>che</w:t>
      </w:r>
      <w:r w:rsidR="00CF77D2">
        <w:t xml:space="preserve"> rappresenta i casi d’uso individuati, </w:t>
      </w:r>
      <w:r w:rsidR="00BE71D9">
        <w:t xml:space="preserve">le interazioni tra gli attori </w:t>
      </w:r>
      <w:r w:rsidR="00AA7879">
        <w:t>e il sistema</w:t>
      </w:r>
      <w:r w:rsidR="006A2363">
        <w:t xml:space="preserve"> </w:t>
      </w:r>
      <w:proofErr w:type="spellStart"/>
      <w:r w:rsidR="006A2363">
        <w:t>GestioneIstitutoScolastico</w:t>
      </w:r>
      <w:proofErr w:type="spellEnd"/>
      <w:r w:rsidR="00706702">
        <w:t>,</w:t>
      </w:r>
      <w:r w:rsidR="00614F8B">
        <w:t xml:space="preserve"> e</w:t>
      </w:r>
      <w:r w:rsidR="00706702">
        <w:t xml:space="preserve"> le relazioni</w:t>
      </w:r>
      <w:r w:rsidR="00614F8B">
        <w:t xml:space="preserve"> </w:t>
      </w:r>
      <w:r w:rsidR="00706702">
        <w:t>tra casi d’us</w:t>
      </w:r>
      <w:r w:rsidR="00614F8B">
        <w:t>o, in particolare quelle di uso</w:t>
      </w:r>
      <w:r w:rsidR="001E334A">
        <w:t xml:space="preserve"> (o inclusione)</w:t>
      </w:r>
      <w:r w:rsidR="00B441B9">
        <w:t>, che formalizza</w:t>
      </w:r>
      <w:r w:rsidR="007E64B4">
        <w:t>no</w:t>
      </w:r>
      <w:r w:rsidR="00B441B9">
        <w:t xml:space="preserve"> il caso in cui più casi d’uso </w:t>
      </w:r>
      <w:r w:rsidR="00516808">
        <w:t>comprendono una serie di azioni comuni,</w:t>
      </w:r>
      <w:r w:rsidR="00614F8B">
        <w:t xml:space="preserve"> e di estensione</w:t>
      </w:r>
      <w:r w:rsidR="001816B8">
        <w:t>, che formalizza</w:t>
      </w:r>
      <w:r w:rsidR="006D0AB6">
        <w:t>no</w:t>
      </w:r>
      <w:r w:rsidR="001816B8">
        <w:t xml:space="preserve"> </w:t>
      </w:r>
      <w:r w:rsidR="00537BF4">
        <w:t>sequenze opzionali di eventi o casi eccezionali</w:t>
      </w:r>
      <w:r w:rsidR="004B34E2">
        <w:t xml:space="preserve"> che partono da un caso d’uso </w:t>
      </w:r>
      <w:r w:rsidR="00893989">
        <w:t>base</w:t>
      </w:r>
      <w:r w:rsidR="00706702">
        <w:t>.</w:t>
      </w:r>
      <w:r w:rsidR="00706702">
        <w:br/>
      </w:r>
    </w:p>
    <w:p w14:paraId="3AF60A69" w14:textId="77777777" w:rsidR="005C2D4A" w:rsidRPr="005C2D4A" w:rsidRDefault="005C2D4A" w:rsidP="005C2D4A"/>
    <w:p w14:paraId="284D2CF3" w14:textId="77777777" w:rsidR="005C2D4A" w:rsidRPr="005C2D4A" w:rsidRDefault="005C2D4A" w:rsidP="005C2D4A"/>
    <w:p w14:paraId="27F9C184" w14:textId="7648F012" w:rsidR="00F84F6A" w:rsidRDefault="005C2D4A">
      <w:r w:rsidRPr="00B63B67">
        <w:rPr>
          <w:noProof/>
        </w:rPr>
        <w:drawing>
          <wp:inline distT="0" distB="0" distL="0" distR="0" wp14:anchorId="672EE79C" wp14:editId="035C5F1F">
            <wp:extent cx="6317756" cy="4381500"/>
            <wp:effectExtent l="0" t="0" r="6985" b="0"/>
            <wp:docPr id="1736017978" name="Immagine 1736017978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17978" name="Immagine 1" descr="Immagine che contiene testo, diagramma, schermat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0701" cy="43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3A4B" w14:textId="2F6BA8A4" w:rsidR="00F84F6A" w:rsidRDefault="00F84F6A"/>
    <w:p w14:paraId="55C270AA" w14:textId="77777777" w:rsidR="005C2D4A" w:rsidRDefault="005C2D4A"/>
    <w:p w14:paraId="639018E3" w14:textId="77777777" w:rsidR="005C2D4A" w:rsidRDefault="005C2D4A"/>
    <w:p w14:paraId="51A79580" w14:textId="77777777" w:rsidR="005C2D4A" w:rsidRDefault="005C2D4A"/>
    <w:p w14:paraId="055A10F1" w14:textId="77777777" w:rsidR="005C2D4A" w:rsidRDefault="005C2D4A"/>
    <w:p w14:paraId="0DD5C6DC" w14:textId="77777777" w:rsidR="005C2D4A" w:rsidRDefault="005C2D4A"/>
    <w:p w14:paraId="2B44E967" w14:textId="77777777" w:rsidR="005C2D4A" w:rsidRDefault="005C2D4A"/>
    <w:p w14:paraId="61B608A8" w14:textId="77777777" w:rsidR="005C2D4A" w:rsidRDefault="005C2D4A"/>
    <w:p w14:paraId="65D8D03D" w14:textId="77777777" w:rsidR="005C2D4A" w:rsidRDefault="005C2D4A"/>
    <w:p w14:paraId="00181BB5" w14:textId="77777777" w:rsidR="005C2D4A" w:rsidRDefault="005C2D4A"/>
    <w:p w14:paraId="60D6BD18" w14:textId="77777777" w:rsidR="005C2D4A" w:rsidRDefault="005C2D4A"/>
    <w:p w14:paraId="314ED8FD" w14:textId="77777777" w:rsidR="005C2D4A" w:rsidRDefault="005C2D4A"/>
    <w:p w14:paraId="29D2CB9B" w14:textId="77777777" w:rsidR="005C2D4A" w:rsidRDefault="005C2D4A"/>
    <w:p w14:paraId="7619873A" w14:textId="77777777" w:rsidR="005C2D4A" w:rsidRDefault="005C2D4A"/>
    <w:p w14:paraId="1CC77438" w14:textId="77777777" w:rsidR="005C2D4A" w:rsidRDefault="005C2D4A"/>
    <w:p w14:paraId="2FF6F32C" w14:textId="77777777" w:rsidR="005C2D4A" w:rsidRDefault="005C2D4A"/>
    <w:p w14:paraId="697F2FC7" w14:textId="77777777" w:rsidR="006D205C" w:rsidRDefault="006D205C" w:rsidP="007164D5">
      <w:pPr>
        <w:pStyle w:val="Titolo2"/>
        <w:numPr>
          <w:ilvl w:val="2"/>
          <w:numId w:val="1"/>
        </w:numPr>
      </w:pPr>
      <w:bookmarkStart w:id="64" w:name="_Toc471222558"/>
      <w:bookmarkStart w:id="65" w:name="_Toc471222597"/>
      <w:bookmarkStart w:id="66" w:name="_Toc471224128"/>
      <w:bookmarkStart w:id="67" w:name="_Toc471905554"/>
      <w:bookmarkStart w:id="68" w:name="_Toc474433556"/>
      <w:bookmarkStart w:id="69" w:name="_Toc474433731"/>
      <w:bookmarkStart w:id="70" w:name="_Toc137743035"/>
      <w:r>
        <w:lastRenderedPageBreak/>
        <w:t>Scenari</w:t>
      </w:r>
      <w:bookmarkEnd w:id="64"/>
      <w:bookmarkEnd w:id="65"/>
      <w:bookmarkEnd w:id="66"/>
      <w:bookmarkEnd w:id="67"/>
      <w:bookmarkEnd w:id="68"/>
      <w:bookmarkEnd w:id="69"/>
      <w:bookmarkEnd w:id="70"/>
    </w:p>
    <w:p w14:paraId="49CF3978" w14:textId="07B4F672" w:rsidR="00B809FA" w:rsidRDefault="000031C0">
      <w:r>
        <w:t>D</w:t>
      </w:r>
      <w:r w:rsidR="009456DD">
        <w:t xml:space="preserve">i seguito </w:t>
      </w:r>
      <w:r>
        <w:t>è descritto</w:t>
      </w:r>
      <w:r w:rsidR="009456DD">
        <w:t xml:space="preserve"> il </w:t>
      </w:r>
      <w:proofErr w:type="spellStart"/>
      <w:r w:rsidR="009456DD">
        <w:rPr>
          <w:i/>
          <w:iCs/>
        </w:rPr>
        <w:t>main</w:t>
      </w:r>
      <w:proofErr w:type="spellEnd"/>
      <w:r w:rsidR="009456DD">
        <w:rPr>
          <w:i/>
          <w:iCs/>
        </w:rPr>
        <w:t xml:space="preserve"> success scenario </w:t>
      </w:r>
      <w:r w:rsidR="009456DD">
        <w:t>con relative este</w:t>
      </w:r>
      <w:r w:rsidR="00F10D26">
        <w:t>nsioni ed inclusioni</w:t>
      </w:r>
    </w:p>
    <w:p w14:paraId="002AF312" w14:textId="30D5EF82" w:rsidR="00B809FA" w:rsidRDefault="00B809FA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312"/>
        <w:gridCol w:w="7087"/>
      </w:tblGrid>
      <w:tr w:rsidR="00C54370" w:rsidRPr="00D270E9" w14:paraId="2097FA3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57594CB5" w14:textId="77777777" w:rsidR="00C54370" w:rsidRPr="0055280E" w:rsidRDefault="00C5437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17E0A7F4" w14:textId="72293D50" w:rsidR="00C54370" w:rsidRPr="0055280E" w:rsidRDefault="00BD119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RegistraUtente</w:t>
            </w:r>
            <w:proofErr w:type="spellEnd"/>
          </w:p>
        </w:tc>
      </w:tr>
      <w:tr w:rsidR="00C54370" w:rsidRPr="00D270E9" w14:paraId="11CCB53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166906F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56BFA93F" w14:textId="77777777" w:rsidR="00C54370" w:rsidRPr="00D270E9" w:rsidRDefault="00C5437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Segreteria</w:t>
            </w:r>
          </w:p>
        </w:tc>
      </w:tr>
      <w:tr w:rsidR="00C54370" w:rsidRPr="00D270E9" w14:paraId="7F9C226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5502643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1ED8D626" w14:textId="77777777" w:rsidR="00C54370" w:rsidRPr="00D270E9" w:rsidRDefault="00C5437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C54370" w:rsidRPr="00D270E9" w14:paraId="1C94295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3DFD462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5CE371DE" w14:textId="17C211E4" w:rsidR="00C54370" w:rsidRPr="00D270E9" w:rsidRDefault="009777A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segreteria ha il compito di registrar</w:t>
            </w:r>
            <w:r w:rsidR="00880AD0">
              <w:rPr>
                <w:rFonts w:ascii="Times New Roman" w:hAnsi="Times New Roman" w:cs="Times New Roman"/>
              </w:rPr>
              <w:t>e nuovi utenti alla piattaforma</w:t>
            </w:r>
          </w:p>
        </w:tc>
      </w:tr>
      <w:tr w:rsidR="00C54370" w:rsidRPr="00D270E9" w14:paraId="7B6DA7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B01CFD4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0F8EFC31" w14:textId="1BC35A1C" w:rsidR="00C54370" w:rsidRPr="00D270E9" w:rsidRDefault="009D384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L’istitu</w:t>
            </w:r>
            <w:r w:rsidR="00CD7C22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o è stato definito</w:t>
            </w:r>
          </w:p>
        </w:tc>
      </w:tr>
      <w:tr w:rsidR="00C54370" w:rsidRPr="00D270E9" w14:paraId="365D876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38B2B50C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3AD86F97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1C3DD2B8" w14:textId="518FBDAC" w:rsidR="00C54370" w:rsidRPr="00186E8E" w:rsidRDefault="00C54370" w:rsidP="008D633C">
            <w:pPr>
              <w:pStyle w:val="Paragrafoelenco"/>
              <w:numPr>
                <w:ilvl w:val="0"/>
                <w:numId w:val="1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86E8E">
              <w:rPr>
                <w:rFonts w:ascii="Times New Roman" w:hAnsi="Times New Roman" w:cs="Times New Roman"/>
              </w:rPr>
              <w:t xml:space="preserve">Il caso d’uso inizia con </w:t>
            </w:r>
            <w:r w:rsidR="00EC59C5" w:rsidRPr="00186E8E">
              <w:rPr>
                <w:rFonts w:ascii="Times New Roman" w:hAnsi="Times New Roman" w:cs="Times New Roman"/>
              </w:rPr>
              <w:t xml:space="preserve">la richiesta </w:t>
            </w:r>
            <w:r w:rsidR="007408E0" w:rsidRPr="00186E8E">
              <w:rPr>
                <w:rFonts w:ascii="Times New Roman" w:hAnsi="Times New Roman" w:cs="Times New Roman"/>
              </w:rPr>
              <w:t>d</w:t>
            </w:r>
            <w:r w:rsidR="00390DC9">
              <w:rPr>
                <w:rFonts w:ascii="Times New Roman" w:hAnsi="Times New Roman" w:cs="Times New Roman"/>
              </w:rPr>
              <w:t xml:space="preserve">ella segreteria di registrare </w:t>
            </w:r>
            <w:r w:rsidR="008873CD">
              <w:rPr>
                <w:rFonts w:ascii="Times New Roman" w:hAnsi="Times New Roman" w:cs="Times New Roman"/>
              </w:rPr>
              <w:t>un utente</w:t>
            </w:r>
          </w:p>
          <w:p w14:paraId="7E8675E7" w14:textId="40AE2B9E" w:rsidR="00186E8E" w:rsidRPr="00186E8E" w:rsidRDefault="00186E8E" w:rsidP="008D633C">
            <w:pPr>
              <w:pStyle w:val="Paragrafoelenco"/>
              <w:numPr>
                <w:ilvl w:val="0"/>
                <w:numId w:val="1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86E8E">
              <w:rPr>
                <w:rFonts w:ascii="Times New Roman" w:hAnsi="Times New Roman" w:cs="Times New Roman"/>
              </w:rPr>
              <w:t xml:space="preserve">La Segreteria specifica il </w:t>
            </w:r>
            <w:r w:rsidR="007009B9">
              <w:rPr>
                <w:rFonts w:ascii="Times New Roman" w:hAnsi="Times New Roman" w:cs="Times New Roman"/>
              </w:rPr>
              <w:t xml:space="preserve">ruolo, </w:t>
            </w:r>
            <w:r w:rsidRPr="00186E8E">
              <w:rPr>
                <w:rFonts w:ascii="Times New Roman" w:hAnsi="Times New Roman" w:cs="Times New Roman"/>
              </w:rPr>
              <w:t>nome, cognome, data di nascita, codice fiscale, comune di residenza, email, numero di cellulare, username e password degli utenti.</w:t>
            </w:r>
          </w:p>
          <w:p w14:paraId="7D44F883" w14:textId="6F3CDE63" w:rsidR="0008074E" w:rsidRPr="005938E8" w:rsidRDefault="0008074E" w:rsidP="008D633C">
            <w:pPr>
              <w:pStyle w:val="Paragrafoelenco"/>
              <w:numPr>
                <w:ilvl w:val="0"/>
                <w:numId w:val="1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 w:rsidR="008873CD">
              <w:rPr>
                <w:rFonts w:ascii="Times New Roman" w:hAnsi="Times New Roman" w:cs="Times New Roman"/>
              </w:rPr>
              <w:t>’utente viene creato</w:t>
            </w:r>
          </w:p>
          <w:p w14:paraId="4A839E52" w14:textId="010A3A3E" w:rsidR="00F15502" w:rsidRPr="00AD2BDB" w:rsidRDefault="00DA4A07" w:rsidP="008D633C">
            <w:pPr>
              <w:pStyle w:val="Paragrafoelenco"/>
              <w:numPr>
                <w:ilvl w:val="0"/>
                <w:numId w:val="10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C54370" w:rsidRPr="00D270E9" w14:paraId="12484DA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D1F7B0A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7BC01090" w14:textId="4FD62E50" w:rsidR="00C54370" w:rsidRPr="00C256C9" w:rsidRDefault="002A32A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L’utente viene aggiunto al sistema coi relativi privilegi</w:t>
            </w:r>
          </w:p>
        </w:tc>
      </w:tr>
      <w:tr w:rsidR="00C54370" w:rsidRPr="00D270E9" w14:paraId="378B984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AD83537" w14:textId="77777777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537E839A" w14:textId="7A07258C" w:rsidR="00C54370" w:rsidRPr="00C07859" w:rsidRDefault="009F725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C54370" w:rsidRPr="00D270E9" w14:paraId="2CA35D46" w14:textId="77777777" w:rsidTr="00BC28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gridSpan w:val="3"/>
          </w:tcPr>
          <w:p w14:paraId="71E2BF43" w14:textId="5C30FB4B" w:rsidR="00C54370" w:rsidRPr="00D270E9" w:rsidRDefault="00C5437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BC288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087" w:type="dxa"/>
          </w:tcPr>
          <w:p w14:paraId="434D8FF2" w14:textId="30BD8358" w:rsidR="009314DC" w:rsidRDefault="009314D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 punto 3:</w:t>
            </w:r>
          </w:p>
          <w:p w14:paraId="46D3FEE9" w14:textId="5754B1DF" w:rsidR="009314DC" w:rsidRDefault="009314DC" w:rsidP="008D633C">
            <w:pPr>
              <w:pStyle w:val="Paragrafoelenco"/>
              <w:numPr>
                <w:ilvl w:val="1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si tratta di un Docente verranno specificate le materie </w:t>
            </w:r>
            <w:r w:rsidR="004243FE">
              <w:rPr>
                <w:rFonts w:ascii="Times New Roman" w:hAnsi="Times New Roman" w:cs="Times New Roman"/>
              </w:rPr>
              <w:t>insegnate nelle varie classi</w:t>
            </w:r>
          </w:p>
          <w:p w14:paraId="4DE6FE92" w14:textId="715F1BB3" w:rsidR="009314DC" w:rsidRPr="000E7D8E" w:rsidRDefault="009314DC" w:rsidP="008D633C">
            <w:pPr>
              <w:pStyle w:val="Paragrafoelenco"/>
              <w:numPr>
                <w:ilvl w:val="2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controlla che </w:t>
            </w:r>
            <w:r w:rsidR="004243FE">
              <w:rPr>
                <w:rFonts w:ascii="Times New Roman" w:hAnsi="Times New Roman" w:cs="Times New Roman"/>
              </w:rPr>
              <w:t xml:space="preserve">le materie </w:t>
            </w:r>
            <w:r>
              <w:rPr>
                <w:rFonts w:ascii="Times New Roman" w:hAnsi="Times New Roman" w:cs="Times New Roman"/>
              </w:rPr>
              <w:t>sia</w:t>
            </w:r>
            <w:r w:rsidR="004243FE">
              <w:rPr>
                <w:rFonts w:ascii="Times New Roman" w:hAnsi="Times New Roman" w:cs="Times New Roman"/>
              </w:rPr>
              <w:t>no</w:t>
            </w:r>
            <w:r>
              <w:rPr>
                <w:rFonts w:ascii="Times New Roman" w:hAnsi="Times New Roman" w:cs="Times New Roman"/>
              </w:rPr>
              <w:t xml:space="preserve"> valid</w:t>
            </w:r>
            <w:r w:rsidR="004243FE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, in caso contrario invia un messaggio di ERRORE</w:t>
            </w:r>
          </w:p>
          <w:p w14:paraId="31C0FD48" w14:textId="77777777" w:rsidR="009314DC" w:rsidRDefault="009314DC" w:rsidP="008D633C">
            <w:pPr>
              <w:pStyle w:val="Paragrafoelenco"/>
              <w:numPr>
                <w:ilvl w:val="1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si tratta di un Genitore, verrà </w:t>
            </w:r>
            <w:r w:rsidRPr="00B73B64">
              <w:rPr>
                <w:rFonts w:ascii="Times New Roman" w:hAnsi="Times New Roman" w:cs="Times New Roman"/>
                <w:u w:val="single"/>
              </w:rPr>
              <w:t>specificata</w:t>
            </w:r>
            <w:r>
              <w:rPr>
                <w:rFonts w:ascii="Times New Roman" w:hAnsi="Times New Roman" w:cs="Times New Roman"/>
              </w:rPr>
              <w:t xml:space="preserve"> la matricola dello studente di cui è genitore.</w:t>
            </w:r>
          </w:p>
          <w:p w14:paraId="53C18F9E" w14:textId="77777777" w:rsidR="009314DC" w:rsidRDefault="009314DC" w:rsidP="008D633C">
            <w:pPr>
              <w:pStyle w:val="Paragrafoelenco"/>
              <w:numPr>
                <w:ilvl w:val="2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controlla che la matricola inserita sia valida, altrimenti restituisce un messaggio di errore.</w:t>
            </w:r>
          </w:p>
          <w:p w14:paraId="43AF7FC8" w14:textId="77777777" w:rsidR="009314DC" w:rsidRDefault="009314DC" w:rsidP="008D633C">
            <w:pPr>
              <w:pStyle w:val="Paragrafoelenco"/>
              <w:numPr>
                <w:ilvl w:val="1"/>
                <w:numId w:val="10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si tratta di un Alunno, il sistema gli assegna una matricola e verrà specificata la classe di appartenenza.</w:t>
            </w:r>
          </w:p>
          <w:p w14:paraId="3EC5FE43" w14:textId="77777777" w:rsidR="009314DC" w:rsidRPr="00F15502" w:rsidRDefault="009314DC" w:rsidP="008D633C">
            <w:pPr>
              <w:pStyle w:val="Paragrafoelenco"/>
              <w:numPr>
                <w:ilvl w:val="2"/>
                <w:numId w:val="1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15502">
              <w:rPr>
                <w:rFonts w:ascii="Times New Roman" w:hAnsi="Times New Roman" w:cs="Times New Roman"/>
              </w:rPr>
              <w:t>Il sistema controlla che la classe sia valida, in caso contrario invia un messaggio di ERRORE.</w:t>
            </w:r>
          </w:p>
          <w:p w14:paraId="22D05040" w14:textId="5E505E79" w:rsidR="009314DC" w:rsidRPr="00091249" w:rsidRDefault="009314D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96E5658" w14:textId="77777777" w:rsidR="000E3AC2" w:rsidRDefault="000E3AC2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312"/>
        <w:gridCol w:w="7087"/>
      </w:tblGrid>
      <w:tr w:rsidR="00231850" w:rsidRPr="00D270E9" w14:paraId="7270540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4A52820F" w14:textId="77777777" w:rsidR="00231850" w:rsidRPr="0055280E" w:rsidRDefault="0023185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5A54633F" w14:textId="77777777" w:rsidR="00231850" w:rsidRPr="0055280E" w:rsidRDefault="0023185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InserisciClasse</w:t>
            </w:r>
            <w:proofErr w:type="spellEnd"/>
          </w:p>
        </w:tc>
      </w:tr>
      <w:tr w:rsidR="00231850" w:rsidRPr="00D270E9" w14:paraId="4EC8057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A53AEAF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57616762" w14:textId="77777777" w:rsidR="00231850" w:rsidRPr="00D270E9" w:rsidRDefault="0023185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Segreteria</w:t>
            </w:r>
          </w:p>
        </w:tc>
      </w:tr>
      <w:tr w:rsidR="00231850" w:rsidRPr="00D270E9" w14:paraId="48DB67D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A85E75D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2E09CBC7" w14:textId="77777777" w:rsidR="00231850" w:rsidRPr="00D270E9" w:rsidRDefault="0023185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231850" w:rsidRPr="00D270E9" w14:paraId="02111A5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42B4EB7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2C779162" w14:textId="6A430E73" w:rsidR="00231850" w:rsidRPr="00D270E9" w:rsidRDefault="0023185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segreteria ha il compito di </w:t>
            </w:r>
            <w:r w:rsidR="00E928E4">
              <w:rPr>
                <w:rFonts w:ascii="Times New Roman" w:hAnsi="Times New Roman" w:cs="Times New Roman"/>
              </w:rPr>
              <w:t>inserire le classi di cui si compone l’istituto</w:t>
            </w:r>
          </w:p>
        </w:tc>
      </w:tr>
      <w:tr w:rsidR="00231850" w:rsidRPr="00D270E9" w14:paraId="29652E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52C6F38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74B39B99" w14:textId="5F3D4C33" w:rsidR="00231850" w:rsidRPr="00D270E9" w:rsidRDefault="00FB00E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231850" w:rsidRPr="00D270E9" w14:paraId="0F0A7A6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29C034E1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4DB95223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5990DD9B" w14:textId="632DA6F9" w:rsidR="00231850" w:rsidRDefault="00942185" w:rsidP="008D633C">
            <w:pPr>
              <w:pStyle w:val="Paragrafoelenco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Segreteria specifica </w:t>
            </w:r>
            <w:r w:rsidR="00664E02">
              <w:rPr>
                <w:rFonts w:ascii="Times New Roman" w:hAnsi="Times New Roman" w:cs="Times New Roman"/>
              </w:rPr>
              <w:t>anno e sezione della classe</w:t>
            </w:r>
          </w:p>
          <w:p w14:paraId="4FF30B6A" w14:textId="359AABB0" w:rsidR="004D3705" w:rsidRDefault="00E66D1D" w:rsidP="008D633C">
            <w:pPr>
              <w:pStyle w:val="Paragrafoelenco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</w:t>
            </w:r>
            <w:r w:rsidR="001C1232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istema </w:t>
            </w:r>
            <w:r w:rsidR="00D51ABB">
              <w:rPr>
                <w:rFonts w:ascii="Times New Roman" w:hAnsi="Times New Roman" w:cs="Times New Roman"/>
              </w:rPr>
              <w:t>istanz</w:t>
            </w:r>
            <w:r w:rsidR="007941DD">
              <w:rPr>
                <w:rFonts w:ascii="Times New Roman" w:hAnsi="Times New Roman" w:cs="Times New Roman"/>
              </w:rPr>
              <w:t>i</w:t>
            </w:r>
            <w:r w:rsidR="00D51ABB">
              <w:rPr>
                <w:rFonts w:ascii="Times New Roman" w:hAnsi="Times New Roman" w:cs="Times New Roman"/>
              </w:rPr>
              <w:t>a la classe</w:t>
            </w:r>
            <w:r w:rsidR="002F7AC9">
              <w:rPr>
                <w:rFonts w:ascii="Times New Roman" w:hAnsi="Times New Roman" w:cs="Times New Roman"/>
              </w:rPr>
              <w:t>.</w:t>
            </w:r>
          </w:p>
          <w:p w14:paraId="6B325E63" w14:textId="0629AB06" w:rsidR="00E66D1D" w:rsidRDefault="004D3705" w:rsidP="008D633C">
            <w:pPr>
              <w:pStyle w:val="Paragrafoelenco"/>
              <w:numPr>
                <w:ilvl w:val="1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l’operazione va a buon fine, </w:t>
            </w:r>
            <w:r w:rsidR="00D51ABB">
              <w:rPr>
                <w:rFonts w:ascii="Times New Roman" w:hAnsi="Times New Roman" w:cs="Times New Roman"/>
              </w:rPr>
              <w:t xml:space="preserve">manda una </w:t>
            </w:r>
            <w:r w:rsidR="001932D2">
              <w:rPr>
                <w:rFonts w:ascii="Times New Roman" w:hAnsi="Times New Roman" w:cs="Times New Roman"/>
              </w:rPr>
              <w:t>un messaggio di CLASSE CREATA</w:t>
            </w:r>
            <w:r w:rsidR="006A6347">
              <w:rPr>
                <w:rFonts w:ascii="Times New Roman" w:hAnsi="Times New Roman" w:cs="Times New Roman"/>
              </w:rPr>
              <w:t>.</w:t>
            </w:r>
          </w:p>
          <w:p w14:paraId="3ACBB4CA" w14:textId="65512769" w:rsidR="006A6347" w:rsidRPr="005938E8" w:rsidRDefault="006A6347" w:rsidP="008D633C">
            <w:pPr>
              <w:pStyle w:val="Paragrafoelenco"/>
              <w:numPr>
                <w:ilvl w:val="1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l’operazione </w:t>
            </w:r>
            <w:r w:rsidR="001C1232">
              <w:rPr>
                <w:rFonts w:ascii="Times New Roman" w:hAnsi="Times New Roman" w:cs="Times New Roman"/>
              </w:rPr>
              <w:t>non va a buon fine, manda un messaggio di ERRORE</w:t>
            </w:r>
          </w:p>
          <w:p w14:paraId="14C65F1D" w14:textId="24FC9A5E" w:rsidR="008477F4" w:rsidRDefault="008477F4" w:rsidP="008D633C">
            <w:pPr>
              <w:pStyle w:val="Paragrafoelenco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Segreteria inserisce il nome della materia </w:t>
            </w:r>
            <w:r w:rsidR="00D751EB">
              <w:rPr>
                <w:rFonts w:ascii="Times New Roman" w:hAnsi="Times New Roman" w:cs="Times New Roman"/>
              </w:rPr>
              <w:t>per ogni insegnamento della classe</w:t>
            </w:r>
          </w:p>
          <w:p w14:paraId="30A42E54" w14:textId="77777777" w:rsidR="008477F4" w:rsidRDefault="008477F4" w:rsidP="008D633C">
            <w:pPr>
              <w:pStyle w:val="Paragrafoelenco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istanzia la classe</w:t>
            </w:r>
          </w:p>
          <w:p w14:paraId="25920E1E" w14:textId="77777777" w:rsidR="008477F4" w:rsidRDefault="008477F4" w:rsidP="008D633C">
            <w:pPr>
              <w:pStyle w:val="Paragrafoelenco"/>
              <w:numPr>
                <w:ilvl w:val="1"/>
                <w:numId w:val="1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l’operazione va a buon fine, il sistema manda una un messaggio di MATERIA AGGIUNTA.</w:t>
            </w:r>
          </w:p>
          <w:p w14:paraId="6F345C91" w14:textId="77777777" w:rsidR="008477F4" w:rsidRPr="003E53F4" w:rsidRDefault="008477F4" w:rsidP="008D633C">
            <w:pPr>
              <w:pStyle w:val="Paragrafoelenco"/>
              <w:numPr>
                <w:ilvl w:val="1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l’operazione non va a buon fine, il sistema manda un messaggio di ERRORE</w:t>
            </w:r>
          </w:p>
          <w:p w14:paraId="3E0CE06D" w14:textId="51731485" w:rsidR="00231850" w:rsidRPr="00AD2BDB" w:rsidRDefault="00893417" w:rsidP="008D633C">
            <w:pPr>
              <w:pStyle w:val="Paragrafoelenco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  <w:r w:rsidR="002F7AC9">
              <w:rPr>
                <w:rFonts w:ascii="Times New Roman" w:hAnsi="Times New Roman" w:cs="Times New Roman"/>
              </w:rPr>
              <w:t>.</w:t>
            </w:r>
          </w:p>
        </w:tc>
      </w:tr>
      <w:tr w:rsidR="00231850" w:rsidRPr="00D270E9" w14:paraId="3BFD7FD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005D1B4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1A4AA08A" w14:textId="3AB44F07" w:rsidR="00231850" w:rsidRPr="00C256C9" w:rsidRDefault="00DF3FF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Classe creata</w:t>
            </w:r>
          </w:p>
        </w:tc>
      </w:tr>
      <w:tr w:rsidR="00231850" w:rsidRPr="00D270E9" w14:paraId="63CF1EC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71D1274" w14:textId="77777777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01598EFD" w14:textId="12633279" w:rsidR="00231850" w:rsidRPr="00C07859" w:rsidRDefault="004608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231850" w:rsidRPr="00D270E9" w14:paraId="29580679" w14:textId="77777777" w:rsidTr="006117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gridSpan w:val="3"/>
          </w:tcPr>
          <w:p w14:paraId="7CAD4822" w14:textId="29BB5568" w:rsidR="00231850" w:rsidRPr="00D270E9" w:rsidRDefault="0023185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61170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087" w:type="dxa"/>
          </w:tcPr>
          <w:p w14:paraId="1EB538FD" w14:textId="77777777" w:rsidR="00231850" w:rsidRPr="00091249" w:rsidRDefault="0023185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453C25F2" w14:textId="77777777" w:rsidR="00D30652" w:rsidRDefault="00D30652"/>
    <w:p w14:paraId="73F3B74B" w14:textId="77777777" w:rsidR="008D28F8" w:rsidRDefault="008D28F8"/>
    <w:p w14:paraId="0C5BF1F1" w14:textId="77777777" w:rsidR="008D28F8" w:rsidRDefault="008D28F8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99"/>
      </w:tblGrid>
      <w:tr w:rsidR="00F23473" w:rsidRPr="00D270E9" w14:paraId="629CF67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6728DA90" w14:textId="77777777" w:rsidR="00F23473" w:rsidRPr="0055280E" w:rsidRDefault="00F23473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</w:tcPr>
          <w:p w14:paraId="2555AB65" w14:textId="77777777" w:rsidR="00F23473" w:rsidRPr="0055280E" w:rsidRDefault="00F2347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VisualizzaRegistro</w:t>
            </w:r>
            <w:proofErr w:type="spellEnd"/>
          </w:p>
        </w:tc>
      </w:tr>
      <w:tr w:rsidR="00F23473" w:rsidRPr="00D270E9" w14:paraId="3149F0E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AA72218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</w:tcPr>
          <w:p w14:paraId="38D3D2C7" w14:textId="07B695A8" w:rsidR="00F23473" w:rsidRPr="00D270E9" w:rsidRDefault="00F234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Docente, Preside</w:t>
            </w:r>
          </w:p>
        </w:tc>
      </w:tr>
      <w:tr w:rsidR="00F23473" w:rsidRPr="00D270E9" w14:paraId="2411AC2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CAB1113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</w:tcPr>
          <w:p w14:paraId="49BAF339" w14:textId="77777777" w:rsidR="00F23473" w:rsidRPr="00D270E9" w:rsidRDefault="00F234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23473" w:rsidRPr="00D270E9" w14:paraId="675176F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505EA7F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</w:tcPr>
          <w:p w14:paraId="5F01E8EB" w14:textId="77777777" w:rsidR="00F23473" w:rsidRPr="00D270E9" w:rsidRDefault="00F2347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offre al preside e ai docenti una funzionalità per visualizzare il registro di una certa classe</w:t>
            </w:r>
          </w:p>
        </w:tc>
      </w:tr>
      <w:tr w:rsidR="00F23473" w:rsidRPr="00D270E9" w14:paraId="15508A2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B4D6AF3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</w:tcPr>
          <w:p w14:paraId="240CACDE" w14:textId="2B6E5B3D" w:rsidR="00F23473" w:rsidRPr="00D270E9" w:rsidRDefault="00F234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L’istituto è stato definito, l’utente ha effettuato</w:t>
            </w:r>
            <w:r w:rsidR="00CD20FF">
              <w:rPr>
                <w:rFonts w:ascii="Times New Roman" w:hAnsi="Times New Roman" w:cs="Times New Roman"/>
              </w:rPr>
              <w:t xml:space="preserve"> il login</w:t>
            </w:r>
          </w:p>
        </w:tc>
      </w:tr>
      <w:tr w:rsidR="00F23473" w:rsidRPr="00D270E9" w14:paraId="462A7CF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4DD0DB46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6078F5DA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2"/>
          </w:tcPr>
          <w:p w14:paraId="614FCD1F" w14:textId="5A26F060" w:rsidR="00F23473" w:rsidRPr="00705FF3" w:rsidRDefault="003B2FFA" w:rsidP="008D633C">
            <w:pPr>
              <w:pStyle w:val="Paragrafoelenco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L’utente </w:t>
            </w:r>
            <w:r w:rsidR="00F23473" w:rsidRPr="00705FF3">
              <w:rPr>
                <w:rFonts w:ascii="Times New Roman" w:hAnsi="Times New Roman" w:cs="Times New Roman"/>
              </w:rPr>
              <w:t>inserisce la classe di cui vuole visualizzare il registro</w:t>
            </w:r>
          </w:p>
          <w:p w14:paraId="0CA11976" w14:textId="0B9B4D88" w:rsidR="007355DA" w:rsidRPr="007355DA" w:rsidRDefault="00F23473" w:rsidP="007355DA">
            <w:pPr>
              <w:pStyle w:val="Paragrafoelenco"/>
              <w:numPr>
                <w:ilvl w:val="1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classe esista, in caso contrario restituisce un messaggio di ERRORE</w:t>
            </w:r>
          </w:p>
          <w:p w14:paraId="7715E651" w14:textId="77777777" w:rsidR="009B0C2F" w:rsidRDefault="009B0C2F" w:rsidP="008D633C">
            <w:pPr>
              <w:pStyle w:val="Paragrafoelenco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L’utente inserisce una data</w:t>
            </w:r>
          </w:p>
          <w:p w14:paraId="1E31A617" w14:textId="77777777" w:rsidR="009B0C2F" w:rsidRDefault="009B0C2F" w:rsidP="008D633C">
            <w:pPr>
              <w:pStyle w:val="Paragrafoelenco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manda a video la descrizione delle attività relative a quella data</w:t>
            </w:r>
          </w:p>
          <w:p w14:paraId="2F5DF36A" w14:textId="378C94C6" w:rsidR="009B0C2F" w:rsidRPr="007355DA" w:rsidRDefault="009B0C2F" w:rsidP="007355DA">
            <w:pPr>
              <w:pStyle w:val="Paragrafoelenco"/>
              <w:numPr>
                <w:ilvl w:val="1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B0D1F">
              <w:rPr>
                <w:rFonts w:ascii="Times New Roman" w:hAnsi="Times New Roman" w:cs="Times New Roman"/>
              </w:rPr>
              <w:t xml:space="preserve">Se non ci sono attività </w:t>
            </w:r>
            <w:r>
              <w:rPr>
                <w:rFonts w:ascii="Times New Roman" w:hAnsi="Times New Roman" w:cs="Times New Roman"/>
              </w:rPr>
              <w:t xml:space="preserve">per quella data </w:t>
            </w:r>
            <w:r w:rsidRPr="002B0D1F">
              <w:rPr>
                <w:rFonts w:ascii="Times New Roman" w:hAnsi="Times New Roman" w:cs="Times New Roman"/>
              </w:rPr>
              <w:t>il sistema manda un messaggio di ERRORE</w:t>
            </w:r>
          </w:p>
          <w:p w14:paraId="69A6FC50" w14:textId="0112FC74" w:rsidR="00F23473" w:rsidRPr="00AD2BDB" w:rsidRDefault="00FD7488" w:rsidP="008D633C">
            <w:pPr>
              <w:pStyle w:val="Paragrafoelenco"/>
              <w:numPr>
                <w:ilvl w:val="0"/>
                <w:numId w:val="17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</w:t>
            </w:r>
            <w:r w:rsidR="00F23473">
              <w:rPr>
                <w:rFonts w:ascii="Times New Roman" w:hAnsi="Times New Roman" w:cs="Times New Roman"/>
              </w:rPr>
              <w:t>caso d’uso termina</w:t>
            </w:r>
          </w:p>
        </w:tc>
      </w:tr>
      <w:tr w:rsidR="00F23473" w:rsidRPr="00D270E9" w14:paraId="2667A8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7095C95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</w:tcPr>
          <w:p w14:paraId="6D31B131" w14:textId="77777777" w:rsidR="00F23473" w:rsidRPr="00C256C9" w:rsidRDefault="00F234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-</w:t>
            </w:r>
          </w:p>
        </w:tc>
      </w:tr>
      <w:tr w:rsidR="00F23473" w:rsidRPr="00D270E9" w14:paraId="3C8A96B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1BEC2B2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</w:tcPr>
          <w:p w14:paraId="3E401C4D" w14:textId="3D8780C1" w:rsidR="00F23473" w:rsidRPr="00C07859" w:rsidRDefault="0046082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F23473" w:rsidRPr="00D270E9" w14:paraId="111DCD7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BC46457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284A1521" w14:textId="77777777" w:rsidR="00F23473" w:rsidRPr="00D270E9" w:rsidRDefault="00F23473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399" w:type="dxa"/>
          </w:tcPr>
          <w:p w14:paraId="3D195D51" w14:textId="77777777" w:rsidR="00F23473" w:rsidRPr="00091249" w:rsidRDefault="00F234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399C8BD8" w14:textId="77777777" w:rsidR="003958C2" w:rsidRDefault="003958C2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454"/>
        <w:gridCol w:w="6945"/>
      </w:tblGrid>
      <w:tr w:rsidR="00AD2BDB" w:rsidRPr="00D270E9" w14:paraId="600986B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5E20150C" w14:textId="77777777" w:rsidR="00AD2BDB" w:rsidRPr="0055280E" w:rsidRDefault="00AD2BDB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0FD45690" w14:textId="3BB7929C" w:rsidR="00AD2BDB" w:rsidRPr="0055280E" w:rsidRDefault="00AD2BDB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</w:t>
            </w:r>
            <w:r w:rsidR="0086399A">
              <w:rPr>
                <w:rFonts w:ascii="Times New Roman" w:hAnsi="Times New Roman" w:cs="Times New Roman"/>
              </w:rPr>
              <w:t>iportaAttività</w:t>
            </w:r>
            <w:proofErr w:type="spellEnd"/>
          </w:p>
        </w:tc>
      </w:tr>
      <w:tr w:rsidR="00AD2BDB" w:rsidRPr="00D270E9" w14:paraId="0BF46AF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880E680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3417B12A" w14:textId="1CE09A6C" w:rsidR="00AD2BDB" w:rsidRPr="00D270E9" w:rsidRDefault="0086399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</w:t>
            </w:r>
          </w:p>
        </w:tc>
      </w:tr>
      <w:tr w:rsidR="00AD2BDB" w:rsidRPr="00D270E9" w14:paraId="08603AD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AB8E70A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62844BE3" w14:textId="77777777" w:rsidR="00AD2BDB" w:rsidRPr="00D270E9" w:rsidRDefault="00AD2BD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AD2BDB" w:rsidRPr="00D270E9" w14:paraId="79B02E1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EBD980D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7A7F1E09" w14:textId="112DFF26" w:rsidR="00AD2BDB" w:rsidRPr="00D270E9" w:rsidRDefault="007C66FD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offre al docente la possibilità di </w:t>
            </w:r>
            <w:r w:rsidR="005120C3">
              <w:rPr>
                <w:rFonts w:ascii="Times New Roman" w:hAnsi="Times New Roman" w:cs="Times New Roman"/>
              </w:rPr>
              <w:t>riportare un’attività sul registro</w:t>
            </w:r>
          </w:p>
        </w:tc>
      </w:tr>
      <w:tr w:rsidR="00AD2BDB" w:rsidRPr="00D270E9" w14:paraId="56109BC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6E4F4B4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488CA130" w14:textId="7055C7F1" w:rsidR="00AD2BDB" w:rsidRPr="00D270E9" w:rsidRDefault="006F50E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L’istituto è stato definito</w:t>
            </w:r>
            <w:r w:rsidR="003C3E7B">
              <w:rPr>
                <w:rFonts w:ascii="Times New Roman" w:hAnsi="Times New Roman" w:cs="Times New Roman"/>
              </w:rPr>
              <w:t xml:space="preserve">, </w:t>
            </w:r>
            <w:r w:rsidR="00353611">
              <w:rPr>
                <w:rFonts w:ascii="Times New Roman" w:hAnsi="Times New Roman" w:cs="Times New Roman"/>
              </w:rPr>
              <w:t>il docente ha effettuato il login</w:t>
            </w:r>
          </w:p>
        </w:tc>
      </w:tr>
      <w:tr w:rsidR="00AD2BDB" w:rsidRPr="00D270E9" w14:paraId="3CC114B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56343BD7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2CE88332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1A62DD9B" w14:textId="115ED77A" w:rsidR="00AD2BDB" w:rsidRPr="0018232A" w:rsidRDefault="00833B08" w:rsidP="008D633C">
            <w:pPr>
              <w:pStyle w:val="Paragrafoelenco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Docente seleziona la classe a cui vuole aggiungere l’attività</w:t>
            </w:r>
          </w:p>
          <w:p w14:paraId="64230F35" w14:textId="6524707C" w:rsidR="00AD2BDB" w:rsidRPr="00562065" w:rsidRDefault="00FA1F8C" w:rsidP="008D633C">
            <w:pPr>
              <w:pStyle w:val="Paragrafoelenco"/>
              <w:numPr>
                <w:ilvl w:val="1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classe esista, in caso contrario restituisce un messaggio di ERRORE</w:t>
            </w:r>
          </w:p>
          <w:p w14:paraId="0ADB8E4E" w14:textId="77777777" w:rsidR="00AD2BDB" w:rsidRDefault="009A675F" w:rsidP="008D633C">
            <w:pPr>
              <w:pStyle w:val="Paragrafoelenco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Docente </w:t>
            </w:r>
            <w:r w:rsidR="001F56F2">
              <w:rPr>
                <w:rFonts w:ascii="Times New Roman" w:hAnsi="Times New Roman" w:cs="Times New Roman"/>
              </w:rPr>
              <w:t>inserisce la data in cui vuole aggiungere un’attività</w:t>
            </w:r>
          </w:p>
          <w:p w14:paraId="7A4CB2A5" w14:textId="6B1A08AB" w:rsidR="009636BB" w:rsidRDefault="009B6BAF" w:rsidP="008D633C">
            <w:pPr>
              <w:pStyle w:val="Paragrafoelenco"/>
              <w:numPr>
                <w:ilvl w:val="1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data esista e sia inclusa nel quadrimestre corrente</w:t>
            </w:r>
            <w:r w:rsidR="00165C12" w:rsidRPr="00165C12">
              <w:rPr>
                <w:rFonts w:ascii="Times New Roman" w:hAnsi="Times New Roman" w:cs="Times New Roman"/>
              </w:rPr>
              <w:t>, in caso contrario restituisce un messaggio di ERRORE</w:t>
            </w:r>
          </w:p>
          <w:p w14:paraId="24195F54" w14:textId="57E66ECF" w:rsidR="001F56F2" w:rsidRDefault="001F56F2" w:rsidP="008D633C">
            <w:pPr>
              <w:pStyle w:val="Paragrafoelenco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Docente </w:t>
            </w:r>
            <w:r w:rsidR="009636BB">
              <w:rPr>
                <w:rFonts w:ascii="Times New Roman" w:hAnsi="Times New Roman" w:cs="Times New Roman"/>
              </w:rPr>
              <w:t xml:space="preserve">inserisce </w:t>
            </w:r>
            <w:r>
              <w:rPr>
                <w:rFonts w:ascii="Times New Roman" w:hAnsi="Times New Roman" w:cs="Times New Roman"/>
              </w:rPr>
              <w:t>la descrizione relativa all’attività</w:t>
            </w:r>
          </w:p>
          <w:p w14:paraId="5FD81E7C" w14:textId="77777777" w:rsidR="004D6571" w:rsidRDefault="001F56F2" w:rsidP="008D633C">
            <w:pPr>
              <w:pStyle w:val="Paragrafoelenco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</w:t>
            </w:r>
            <w:r w:rsidR="004D6571">
              <w:rPr>
                <w:rFonts w:ascii="Times New Roman" w:hAnsi="Times New Roman" w:cs="Times New Roman"/>
              </w:rPr>
              <w:t xml:space="preserve">istanzia </w:t>
            </w:r>
            <w:r w:rsidR="005072CD">
              <w:rPr>
                <w:rFonts w:ascii="Times New Roman" w:hAnsi="Times New Roman" w:cs="Times New Roman"/>
              </w:rPr>
              <w:t>l’attività</w:t>
            </w:r>
            <w:r w:rsidR="009636BB">
              <w:rPr>
                <w:rFonts w:ascii="Times New Roman" w:hAnsi="Times New Roman" w:cs="Times New Roman"/>
              </w:rPr>
              <w:t xml:space="preserve"> </w:t>
            </w:r>
          </w:p>
          <w:p w14:paraId="26928C6F" w14:textId="5C5A3CC7" w:rsidR="004D6571" w:rsidRDefault="004D6571" w:rsidP="008D633C">
            <w:pPr>
              <w:pStyle w:val="Paragrafoelenco"/>
              <w:numPr>
                <w:ilvl w:val="1"/>
                <w:numId w:val="1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l’operazione va a buon fine, </w:t>
            </w:r>
            <w:r w:rsidR="00822F35">
              <w:rPr>
                <w:rFonts w:ascii="Times New Roman" w:hAnsi="Times New Roman" w:cs="Times New Roman"/>
              </w:rPr>
              <w:t xml:space="preserve">il sistema </w:t>
            </w:r>
            <w:r>
              <w:rPr>
                <w:rFonts w:ascii="Times New Roman" w:hAnsi="Times New Roman" w:cs="Times New Roman"/>
              </w:rPr>
              <w:t>manda una un messaggio di ATTIVIT</w:t>
            </w:r>
            <w:r w:rsidR="002D4CC3">
              <w:rPr>
                <w:rFonts w:ascii="Times New Roman" w:hAnsi="Times New Roman" w:cs="Times New Roman"/>
              </w:rPr>
              <w:t>Á</w:t>
            </w:r>
            <w:r w:rsidR="008B392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CREATA.</w:t>
            </w:r>
          </w:p>
          <w:p w14:paraId="50BABA86" w14:textId="67B02AA2" w:rsidR="004D6571" w:rsidRPr="004D6571" w:rsidRDefault="004D6571" w:rsidP="008D633C">
            <w:pPr>
              <w:pStyle w:val="Paragrafoelenco"/>
              <w:numPr>
                <w:ilvl w:val="1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l’operazione non va a buon fine, </w:t>
            </w:r>
            <w:r w:rsidR="00822F35">
              <w:rPr>
                <w:rFonts w:ascii="Times New Roman" w:hAnsi="Times New Roman" w:cs="Times New Roman"/>
              </w:rPr>
              <w:t xml:space="preserve">il sistema </w:t>
            </w:r>
            <w:r>
              <w:rPr>
                <w:rFonts w:ascii="Times New Roman" w:hAnsi="Times New Roman" w:cs="Times New Roman"/>
              </w:rPr>
              <w:t>manda un messaggio di ERRORE</w:t>
            </w:r>
          </w:p>
          <w:p w14:paraId="300B4E21" w14:textId="44D5ECB8" w:rsidR="005072CD" w:rsidRPr="009636BB" w:rsidRDefault="00755B61" w:rsidP="008D633C">
            <w:pPr>
              <w:pStyle w:val="Paragrafoelenco"/>
              <w:numPr>
                <w:ilvl w:val="0"/>
                <w:numId w:val="1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9636BB">
              <w:rPr>
                <w:rFonts w:ascii="Times New Roman" w:hAnsi="Times New Roman" w:cs="Times New Roman"/>
              </w:rPr>
              <w:t>l caso d’uso termina</w:t>
            </w:r>
          </w:p>
        </w:tc>
      </w:tr>
      <w:tr w:rsidR="00AD2BDB" w:rsidRPr="00D270E9" w14:paraId="78F1B14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6448A52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1E7B3D77" w14:textId="404A42E7" w:rsidR="00AD2BDB" w:rsidRPr="00C256C9" w:rsidRDefault="00C92A5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Attività creata</w:t>
            </w:r>
          </w:p>
        </w:tc>
      </w:tr>
      <w:tr w:rsidR="00AD2BDB" w:rsidRPr="00D270E9" w14:paraId="66203AF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B29FF33" w14:textId="77777777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453039A5" w14:textId="77777777" w:rsidR="00AD2BDB" w:rsidRPr="00C07859" w:rsidRDefault="00AD2BD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AD2BDB" w:rsidRPr="00D270E9" w14:paraId="776045F4" w14:textId="77777777" w:rsidTr="00C621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8" w:type="dxa"/>
            <w:gridSpan w:val="3"/>
          </w:tcPr>
          <w:p w14:paraId="4D853E06" w14:textId="7CDD9E9E" w:rsidR="00AD2BDB" w:rsidRPr="00D270E9" w:rsidRDefault="00AD2BDB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C6214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6945" w:type="dxa"/>
          </w:tcPr>
          <w:p w14:paraId="0BA94247" w14:textId="77777777" w:rsidR="00AD2BDB" w:rsidRPr="00091249" w:rsidRDefault="00AD2BD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713F1E89" w14:textId="77777777" w:rsidR="00C62144" w:rsidRDefault="00C62144"/>
    <w:p w14:paraId="249535DC" w14:textId="77777777" w:rsidR="00C637C7" w:rsidRDefault="00C637C7"/>
    <w:p w14:paraId="312B7665" w14:textId="77777777" w:rsidR="00C637C7" w:rsidRDefault="00C637C7"/>
    <w:p w14:paraId="57B4DC48" w14:textId="77777777" w:rsidR="00C637C7" w:rsidRDefault="00C637C7"/>
    <w:p w14:paraId="005BCDCA" w14:textId="77777777" w:rsidR="00C637C7" w:rsidRDefault="00C637C7"/>
    <w:p w14:paraId="5D098AF4" w14:textId="77777777" w:rsidR="00C637C7" w:rsidRDefault="00C637C7"/>
    <w:p w14:paraId="632D6E50" w14:textId="77777777" w:rsidR="00C637C7" w:rsidRDefault="00C637C7"/>
    <w:p w14:paraId="22249A31" w14:textId="77777777" w:rsidR="00C637C7" w:rsidRDefault="00C637C7"/>
    <w:p w14:paraId="252B6192" w14:textId="77777777" w:rsidR="00C637C7" w:rsidRDefault="00C637C7"/>
    <w:p w14:paraId="353EFA4D" w14:textId="77777777" w:rsidR="0025493B" w:rsidRDefault="0025493B"/>
    <w:p w14:paraId="0921F1F0" w14:textId="77777777" w:rsidR="0025493B" w:rsidRDefault="0025493B"/>
    <w:p w14:paraId="309BE0DD" w14:textId="77777777" w:rsidR="00C637C7" w:rsidRDefault="00C637C7"/>
    <w:p w14:paraId="2A29EE63" w14:textId="77777777" w:rsidR="00C637C7" w:rsidRDefault="00C637C7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7"/>
        <w:gridCol w:w="6662"/>
      </w:tblGrid>
      <w:tr w:rsidR="006A2736" w:rsidRPr="00D270E9" w14:paraId="548C23EA" w14:textId="77777777" w:rsidTr="00470F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7FC11609" w14:textId="77777777" w:rsidR="006A2736" w:rsidRPr="0055280E" w:rsidRDefault="006A273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2D774B2F" w14:textId="77777777" w:rsidR="006A2736" w:rsidRPr="0055280E" w:rsidRDefault="006A2736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AggiungiVoto</w:t>
            </w:r>
            <w:proofErr w:type="spellEnd"/>
          </w:p>
        </w:tc>
      </w:tr>
      <w:tr w:rsidR="006A2736" w:rsidRPr="00D270E9" w14:paraId="0AD6BF2D" w14:textId="77777777" w:rsidTr="00470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F4A99AF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0BF6819B" w14:textId="77777777" w:rsidR="006A2736" w:rsidRPr="00D270E9" w:rsidRDefault="006A273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</w:t>
            </w:r>
          </w:p>
        </w:tc>
      </w:tr>
      <w:tr w:rsidR="006A2736" w:rsidRPr="00D270E9" w14:paraId="6B42AA3F" w14:textId="77777777" w:rsidTr="00470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B70C6BC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60850CA3" w14:textId="77777777" w:rsidR="006A2736" w:rsidRPr="00D270E9" w:rsidRDefault="006A273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6A2736" w:rsidRPr="00D270E9" w14:paraId="470B2E28" w14:textId="77777777" w:rsidTr="00470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78A1557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07619E86" w14:textId="29695AF5" w:rsidR="006A2736" w:rsidRPr="00D270E9" w:rsidRDefault="006A273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docente inserisce un voto ad un alunno in una certa data</w:t>
            </w:r>
            <w:r w:rsidR="002B2012">
              <w:rPr>
                <w:rFonts w:ascii="Times New Roman" w:hAnsi="Times New Roman" w:cs="Times New Roman"/>
              </w:rPr>
              <w:t xml:space="preserve"> e in una certa materi</w:t>
            </w:r>
            <w:r w:rsidR="00470856">
              <w:rPr>
                <w:rFonts w:ascii="Times New Roman" w:hAnsi="Times New Roman" w:cs="Times New Roman"/>
              </w:rPr>
              <w:t>a</w:t>
            </w:r>
          </w:p>
        </w:tc>
      </w:tr>
      <w:tr w:rsidR="006A2736" w:rsidRPr="00D270E9" w14:paraId="606C6261" w14:textId="77777777" w:rsidTr="00470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2F68635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16875248" w14:textId="59C6E704" w:rsidR="006A2736" w:rsidRPr="00D270E9" w:rsidRDefault="006A273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L’istituto è stato definito</w:t>
            </w:r>
            <w:r w:rsidR="00066F7B">
              <w:rPr>
                <w:rFonts w:ascii="Times New Roman" w:hAnsi="Times New Roman" w:cs="Times New Roman"/>
              </w:rPr>
              <w:t>, l’utente ha effettuato login</w:t>
            </w:r>
            <w:r w:rsidR="005B79AA">
              <w:rPr>
                <w:rFonts w:ascii="Times New Roman" w:hAnsi="Times New Roman" w:cs="Times New Roman"/>
              </w:rPr>
              <w:t>.</w:t>
            </w:r>
          </w:p>
        </w:tc>
      </w:tr>
      <w:tr w:rsidR="006A2736" w:rsidRPr="00D270E9" w14:paraId="6D30BE9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3907155B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5FCB1009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6EEC8B94" w14:textId="4E5FA455" w:rsidR="006A2736" w:rsidRDefault="006A2736" w:rsidP="008D633C">
            <w:pPr>
              <w:pStyle w:val="Paragrafoelenco"/>
              <w:numPr>
                <w:ilvl w:val="0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Docente inserisce la </w:t>
            </w:r>
            <w:r w:rsidR="005F2657">
              <w:rPr>
                <w:rFonts w:ascii="Times New Roman" w:hAnsi="Times New Roman" w:cs="Times New Roman"/>
              </w:rPr>
              <w:t xml:space="preserve">materia </w:t>
            </w:r>
            <w:r w:rsidR="00194FB7">
              <w:rPr>
                <w:rFonts w:ascii="Times New Roman" w:hAnsi="Times New Roman" w:cs="Times New Roman"/>
              </w:rPr>
              <w:t>nella quale vuole aggiungere una valutazione</w:t>
            </w:r>
          </w:p>
          <w:p w14:paraId="03B39E36" w14:textId="6E8CA180" w:rsidR="006A2736" w:rsidRPr="00F3083D" w:rsidRDefault="006A2736" w:rsidP="008D633C">
            <w:pPr>
              <w:pStyle w:val="Paragrafoelenco"/>
              <w:numPr>
                <w:ilvl w:val="1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verifica che la </w:t>
            </w:r>
            <w:r w:rsidR="00194FB7">
              <w:rPr>
                <w:rFonts w:ascii="Times New Roman" w:hAnsi="Times New Roman" w:cs="Times New Roman"/>
              </w:rPr>
              <w:t>materia</w:t>
            </w:r>
            <w:r>
              <w:rPr>
                <w:rFonts w:ascii="Times New Roman" w:hAnsi="Times New Roman" w:cs="Times New Roman"/>
              </w:rPr>
              <w:t xml:space="preserve"> esista</w:t>
            </w:r>
            <w:r w:rsidR="002F7EE0">
              <w:rPr>
                <w:rFonts w:ascii="Times New Roman" w:hAnsi="Times New Roman" w:cs="Times New Roman"/>
              </w:rPr>
              <w:t xml:space="preserve"> e </w:t>
            </w:r>
            <w:r w:rsidR="008F100D">
              <w:rPr>
                <w:rFonts w:ascii="Times New Roman" w:hAnsi="Times New Roman" w:cs="Times New Roman"/>
              </w:rPr>
              <w:t>sia insegnata da quel docente</w:t>
            </w:r>
            <w:r>
              <w:rPr>
                <w:rFonts w:ascii="Times New Roman" w:hAnsi="Times New Roman" w:cs="Times New Roman"/>
              </w:rPr>
              <w:t>, in caso contrario restituisce un messaggio di ERRORE</w:t>
            </w:r>
          </w:p>
          <w:p w14:paraId="1CC93165" w14:textId="77777777" w:rsidR="006A2736" w:rsidRDefault="006A2736" w:rsidP="008D633C">
            <w:pPr>
              <w:pStyle w:val="Paragrafoelenco"/>
              <w:numPr>
                <w:ilvl w:val="0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Docente inserisce la data dell’interrogazione</w:t>
            </w:r>
          </w:p>
          <w:p w14:paraId="6D78B6DF" w14:textId="6B422DBF" w:rsidR="006A2736" w:rsidRPr="00AD48AD" w:rsidRDefault="006A2736" w:rsidP="008D633C">
            <w:pPr>
              <w:pStyle w:val="Paragrafoelenco"/>
              <w:numPr>
                <w:ilvl w:val="1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data sia compresa nel quadrimestre</w:t>
            </w:r>
            <w:r w:rsidR="008C7164">
              <w:rPr>
                <w:rFonts w:ascii="Times New Roman" w:hAnsi="Times New Roman" w:cs="Times New Roman"/>
              </w:rPr>
              <w:t xml:space="preserve"> e </w:t>
            </w:r>
            <w:r w:rsidR="00BE2040">
              <w:rPr>
                <w:rFonts w:ascii="Times New Roman" w:hAnsi="Times New Roman" w:cs="Times New Roman"/>
              </w:rPr>
              <w:t>non sia successiva alla data corrente</w:t>
            </w:r>
            <w:r>
              <w:rPr>
                <w:rFonts w:ascii="Times New Roman" w:hAnsi="Times New Roman" w:cs="Times New Roman"/>
              </w:rPr>
              <w:t>, in caso contrario restituisce un messaggio di ERRORE</w:t>
            </w:r>
          </w:p>
          <w:p w14:paraId="4B0C7848" w14:textId="77777777" w:rsidR="006A2736" w:rsidRDefault="006A2736" w:rsidP="008D633C">
            <w:pPr>
              <w:pStyle w:val="Paragrafoelenco"/>
              <w:numPr>
                <w:ilvl w:val="0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Docente inserisce l’alunno a cui vuole aggiungere il voto</w:t>
            </w:r>
          </w:p>
          <w:p w14:paraId="386F31F5" w14:textId="7F52C50A" w:rsidR="006A2736" w:rsidRDefault="006A2736" w:rsidP="008D633C">
            <w:pPr>
              <w:pStyle w:val="Paragrafoelenco"/>
              <w:numPr>
                <w:ilvl w:val="1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l’alunno esista</w:t>
            </w:r>
            <w:r w:rsidR="00BE2040">
              <w:rPr>
                <w:rFonts w:ascii="Times New Roman" w:hAnsi="Times New Roman" w:cs="Times New Roman"/>
              </w:rPr>
              <w:t xml:space="preserve"> e che appartenga alla classe in cui il docente insegna la materia selezionata</w:t>
            </w:r>
            <w:r>
              <w:rPr>
                <w:rFonts w:ascii="Times New Roman" w:hAnsi="Times New Roman" w:cs="Times New Roman"/>
              </w:rPr>
              <w:t>, in caso contrario restituisce un messaggio di ERRORE</w:t>
            </w:r>
          </w:p>
          <w:p w14:paraId="49DB7DBD" w14:textId="22846BC0" w:rsidR="006A2736" w:rsidRDefault="006A2736" w:rsidP="008D633C">
            <w:pPr>
              <w:pStyle w:val="Paragrafoelenco"/>
              <w:numPr>
                <w:ilvl w:val="0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Docente inserisce la valutazione</w:t>
            </w:r>
          </w:p>
          <w:p w14:paraId="650A6A40" w14:textId="6B598589" w:rsidR="003933AA" w:rsidRDefault="003933AA" w:rsidP="008D633C">
            <w:pPr>
              <w:pStyle w:val="Paragrafoelenco"/>
              <w:numPr>
                <w:ilvl w:val="1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verifica che la valutazione sia compresa tra 1 e </w:t>
            </w:r>
            <w:r w:rsidR="008E378E">
              <w:rPr>
                <w:rFonts w:ascii="Times New Roman" w:hAnsi="Times New Roman" w:cs="Times New Roman"/>
              </w:rPr>
              <w:t>10</w:t>
            </w:r>
            <w:r w:rsidR="003850EB">
              <w:rPr>
                <w:rFonts w:ascii="Times New Roman" w:hAnsi="Times New Roman" w:cs="Times New Roman"/>
              </w:rPr>
              <w:t>, in caso contrario restituisce un</w:t>
            </w:r>
            <w:r w:rsidR="00F43E60">
              <w:rPr>
                <w:rFonts w:ascii="Times New Roman" w:hAnsi="Times New Roman" w:cs="Times New Roman"/>
              </w:rPr>
              <w:t xml:space="preserve"> messaggio di ERRORE</w:t>
            </w:r>
          </w:p>
          <w:p w14:paraId="0473A46A" w14:textId="77777777" w:rsidR="006A2736" w:rsidRPr="00B468F4" w:rsidRDefault="006A2736" w:rsidP="008D633C">
            <w:pPr>
              <w:pStyle w:val="Paragrafoelenco"/>
              <w:numPr>
                <w:ilvl w:val="1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68F4">
              <w:rPr>
                <w:rFonts w:ascii="Times New Roman" w:hAnsi="Times New Roman" w:cs="Times New Roman"/>
              </w:rPr>
              <w:t xml:space="preserve">Se la valutazione è una valutazione negativa il sistema invia una email al genitore dell’alunno, questa funzione è gestita da </w:t>
            </w:r>
            <w:proofErr w:type="spellStart"/>
            <w:r w:rsidRPr="00B468F4"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</w:p>
          <w:p w14:paraId="6377276F" w14:textId="77777777" w:rsidR="006A2736" w:rsidRPr="00760485" w:rsidRDefault="006A2736" w:rsidP="008D633C">
            <w:pPr>
              <w:pStyle w:val="Paragrafoelenco"/>
              <w:numPr>
                <w:ilvl w:val="0"/>
                <w:numId w:val="1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L’utente esce e il caso d’uso termina </w:t>
            </w:r>
          </w:p>
        </w:tc>
      </w:tr>
      <w:tr w:rsidR="006A2736" w:rsidRPr="00D270E9" w14:paraId="42A83EC2" w14:textId="77777777" w:rsidTr="00470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20D7F74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5ADF46B4" w14:textId="77777777" w:rsidR="006A2736" w:rsidRPr="00C256C9" w:rsidRDefault="006A273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Voto inserito, Email inviata</w:t>
            </w:r>
          </w:p>
        </w:tc>
      </w:tr>
      <w:tr w:rsidR="006A2736" w:rsidRPr="00D270E9" w14:paraId="6FA83F7E" w14:textId="77777777" w:rsidTr="00470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B7C8160" w14:textId="77777777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027C251B" w14:textId="77777777" w:rsidR="006A2736" w:rsidRPr="00C07859" w:rsidRDefault="006A273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B468F4"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  <w:r>
              <w:rPr>
                <w:rFonts w:ascii="Times New Roman" w:hAnsi="Times New Roman" w:cs="Times New Roman"/>
                <w:i/>
                <w:iCs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i/>
                <w:iCs/>
              </w:rPr>
              <w:t>NotificaInsufficienza</w:t>
            </w:r>
            <w:proofErr w:type="spellEnd"/>
          </w:p>
        </w:tc>
      </w:tr>
      <w:tr w:rsidR="006A2736" w:rsidRPr="00D270E9" w14:paraId="79ACDDA2" w14:textId="77777777" w:rsidTr="00470F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31" w:type="dxa"/>
            <w:gridSpan w:val="3"/>
          </w:tcPr>
          <w:p w14:paraId="11D56A00" w14:textId="424D9DB2" w:rsidR="006A2736" w:rsidRPr="00D270E9" w:rsidRDefault="006A2736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470F9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6662" w:type="dxa"/>
          </w:tcPr>
          <w:p w14:paraId="4350467C" w14:textId="77777777" w:rsidR="006A2736" w:rsidRPr="00091249" w:rsidRDefault="006A273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05084E01" w14:textId="77777777" w:rsidR="0092077C" w:rsidRDefault="0092077C" w:rsidP="0092077C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99"/>
      </w:tblGrid>
      <w:tr w:rsidR="0092077C" w:rsidRPr="00D270E9" w14:paraId="26B249C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2AA520B5" w14:textId="77777777" w:rsidR="0092077C" w:rsidRPr="0055280E" w:rsidRDefault="009207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</w:tcPr>
          <w:p w14:paraId="1BE476E7" w14:textId="77777777" w:rsidR="0092077C" w:rsidRPr="0055280E" w:rsidRDefault="0092077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VisualizzaVoti</w:t>
            </w:r>
            <w:proofErr w:type="spellEnd"/>
          </w:p>
        </w:tc>
      </w:tr>
      <w:tr w:rsidR="0092077C" w:rsidRPr="00D270E9" w14:paraId="21DC57F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0C4D9D8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</w:tcPr>
          <w:p w14:paraId="3AE5EDB0" w14:textId="77777777" w:rsidR="0092077C" w:rsidRPr="00D270E9" w:rsidRDefault="009207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Genitore</w:t>
            </w:r>
          </w:p>
        </w:tc>
      </w:tr>
      <w:tr w:rsidR="0092077C" w:rsidRPr="00D270E9" w14:paraId="11BCEF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D26C50B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</w:tcPr>
          <w:p w14:paraId="73620093" w14:textId="77777777" w:rsidR="0092077C" w:rsidRPr="00D270E9" w:rsidRDefault="009207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92077C" w:rsidRPr="00D270E9" w14:paraId="2DDA023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83C00B3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</w:tcPr>
          <w:p w14:paraId="50F3A3A6" w14:textId="77777777" w:rsidR="0092077C" w:rsidRPr="00D270E9" w:rsidRDefault="009207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A0941">
              <w:rPr>
                <w:rFonts w:ascii="Times New Roman" w:hAnsi="Times New Roman" w:cs="Times New Roman"/>
              </w:rPr>
              <w:t>Il sistema offre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DA3B77">
              <w:rPr>
                <w:rFonts w:ascii="Times New Roman" w:hAnsi="Times New Roman" w:cs="Times New Roman"/>
              </w:rPr>
              <w:t>al genitore una funzionalità per visionare la media voti del proprio figlio nell’ultimo quadrimestre più il dettaglio dei singoli voti in tutte le materie.</w:t>
            </w:r>
          </w:p>
        </w:tc>
      </w:tr>
      <w:tr w:rsidR="0092077C" w:rsidRPr="00D270E9" w14:paraId="6D4A478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F944CA1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</w:tcPr>
          <w:p w14:paraId="174C8300" w14:textId="77777777" w:rsidR="0092077C" w:rsidRPr="00D270E9" w:rsidRDefault="009207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 w:rsidRPr="0015031F">
              <w:rPr>
                <w:rFonts w:ascii="Times New Roman" w:hAnsi="Times New Roman" w:cs="Times New Roman"/>
              </w:rPr>
              <w:t xml:space="preserve">’utente </w:t>
            </w:r>
            <w:r>
              <w:rPr>
                <w:rFonts w:ascii="Times New Roman" w:hAnsi="Times New Roman" w:cs="Times New Roman"/>
              </w:rPr>
              <w:t xml:space="preserve">è un genitore che </w:t>
            </w:r>
            <w:r w:rsidRPr="0015031F">
              <w:rPr>
                <w:rFonts w:ascii="Times New Roman" w:hAnsi="Times New Roman" w:cs="Times New Roman"/>
              </w:rPr>
              <w:t xml:space="preserve">ha </w:t>
            </w:r>
            <w:r>
              <w:rPr>
                <w:rFonts w:ascii="Times New Roman" w:hAnsi="Times New Roman" w:cs="Times New Roman"/>
              </w:rPr>
              <w:t>effettuato il login</w:t>
            </w:r>
          </w:p>
        </w:tc>
      </w:tr>
      <w:tr w:rsidR="0092077C" w:rsidRPr="00D270E9" w14:paraId="47F2493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55A7E109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2470F701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2"/>
          </w:tcPr>
          <w:p w14:paraId="1CC0A7F3" w14:textId="77777777" w:rsidR="0092077C" w:rsidRDefault="0092077C" w:rsidP="008D633C">
            <w:pPr>
              <w:pStyle w:val="Paragrafoelenco"/>
              <w:numPr>
                <w:ilvl w:val="0"/>
                <w:numId w:val="1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</w:t>
            </w:r>
            <w:r w:rsidRPr="00937AB4">
              <w:rPr>
                <w:rFonts w:ascii="Times New Roman" w:hAnsi="Times New Roman" w:cs="Times New Roman"/>
              </w:rPr>
              <w:t>estrapola la matricola dell’alunno</w:t>
            </w:r>
          </w:p>
          <w:p w14:paraId="25F7CCCD" w14:textId="77777777" w:rsidR="0092077C" w:rsidRDefault="0092077C" w:rsidP="008D633C">
            <w:pPr>
              <w:pStyle w:val="Paragrafoelenco"/>
              <w:numPr>
                <w:ilvl w:val="0"/>
                <w:numId w:val="1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5C17">
              <w:rPr>
                <w:rFonts w:ascii="Times New Roman" w:hAnsi="Times New Roman" w:cs="Times New Roman"/>
              </w:rPr>
              <w:t xml:space="preserve">Il sistema accede ai voti dell’alunno </w:t>
            </w:r>
          </w:p>
          <w:p w14:paraId="7100C501" w14:textId="77777777" w:rsidR="005E01FD" w:rsidRDefault="00131FE0" w:rsidP="008D633C">
            <w:pPr>
              <w:pStyle w:val="Paragrafoelenco"/>
              <w:numPr>
                <w:ilvl w:val="0"/>
                <w:numId w:val="1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</w:t>
            </w:r>
            <w:r w:rsidR="005E01FD">
              <w:rPr>
                <w:rFonts w:ascii="Times New Roman" w:hAnsi="Times New Roman" w:cs="Times New Roman"/>
              </w:rPr>
              <w:t>mostra le singole valutazioni dell’alunno e la media complessiva</w:t>
            </w:r>
          </w:p>
          <w:p w14:paraId="5E06DA51" w14:textId="77777777" w:rsidR="0092077C" w:rsidRPr="00AD2BDB" w:rsidRDefault="0092077C" w:rsidP="008D633C">
            <w:pPr>
              <w:pStyle w:val="Paragrafoelenco"/>
              <w:numPr>
                <w:ilvl w:val="0"/>
                <w:numId w:val="19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92077C" w:rsidRPr="00D270E9" w14:paraId="0D05AE1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4EEA8A1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</w:tcPr>
          <w:p w14:paraId="42C7FB6F" w14:textId="77777777" w:rsidR="0092077C" w:rsidRPr="00C256C9" w:rsidRDefault="009207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-</w:t>
            </w:r>
          </w:p>
        </w:tc>
      </w:tr>
      <w:tr w:rsidR="0092077C" w:rsidRPr="00D270E9" w14:paraId="11409B5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DF456E3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</w:tcPr>
          <w:p w14:paraId="11B61497" w14:textId="77777777" w:rsidR="0092077C" w:rsidRPr="00C07859" w:rsidRDefault="0092077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92077C" w:rsidRPr="00D270E9" w14:paraId="699F65B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693C160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1D6E743E" w14:textId="77777777" w:rsidR="0092077C" w:rsidRPr="00D270E9" w:rsidRDefault="0092077C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399" w:type="dxa"/>
          </w:tcPr>
          <w:p w14:paraId="316E2572" w14:textId="77777777" w:rsidR="0092077C" w:rsidRPr="00091249" w:rsidRDefault="009207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0FB6723B" w14:textId="77777777" w:rsidR="00C74BAC" w:rsidRDefault="00C74BAC"/>
    <w:p w14:paraId="517671C5" w14:textId="77777777" w:rsidR="00F71F2C" w:rsidRDefault="00F71F2C"/>
    <w:p w14:paraId="7D8D3AD7" w14:textId="77777777" w:rsidR="00F71F2C" w:rsidRDefault="00F71F2C"/>
    <w:p w14:paraId="5005F960" w14:textId="77777777" w:rsidR="00F71F2C" w:rsidRDefault="00F71F2C"/>
    <w:p w14:paraId="036C2BCE" w14:textId="77777777" w:rsidR="00F71F2C" w:rsidRDefault="00F71F2C"/>
    <w:p w14:paraId="0F8B1B2A" w14:textId="77777777" w:rsidR="00F71F2C" w:rsidRDefault="00F71F2C"/>
    <w:p w14:paraId="4F7190E4" w14:textId="77777777" w:rsidR="00F71F2C" w:rsidRDefault="00F71F2C"/>
    <w:p w14:paraId="1CF3D9CE" w14:textId="77777777" w:rsidR="00F71F2C" w:rsidRDefault="00F71F2C"/>
    <w:p w14:paraId="1D17C4A8" w14:textId="77777777" w:rsidR="00F71F2C" w:rsidRDefault="00F71F2C"/>
    <w:p w14:paraId="361B0260" w14:textId="77777777" w:rsidR="00F71F2C" w:rsidRDefault="00F71F2C"/>
    <w:p w14:paraId="2B284546" w14:textId="77777777" w:rsidR="001356CE" w:rsidRDefault="001356CE"/>
    <w:p w14:paraId="013BFA0E" w14:textId="77777777" w:rsidR="001356CE" w:rsidRDefault="001356CE"/>
    <w:p w14:paraId="3CCBD896" w14:textId="77777777" w:rsidR="00F71F2C" w:rsidRDefault="00F71F2C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99"/>
      </w:tblGrid>
      <w:tr w:rsidR="00C35C20" w:rsidRPr="00D270E9" w14:paraId="0FABBFC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70204E1C" w14:textId="77777777" w:rsidR="00C35C20" w:rsidRPr="0055280E" w:rsidRDefault="00C35C2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</w:tcPr>
          <w:p w14:paraId="226173FF" w14:textId="4F6EBA93" w:rsidR="00C35C20" w:rsidRPr="0055280E" w:rsidRDefault="007D674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Modific</w:t>
            </w:r>
            <w:r w:rsidR="006C20C4">
              <w:rPr>
                <w:rFonts w:ascii="Times New Roman" w:hAnsi="Times New Roman" w:cs="Times New Roman"/>
              </w:rPr>
              <w:t>a</w:t>
            </w:r>
            <w:r w:rsidR="00C35C20">
              <w:rPr>
                <w:rFonts w:ascii="Times New Roman" w:hAnsi="Times New Roman" w:cs="Times New Roman"/>
              </w:rPr>
              <w:t>Pagella</w:t>
            </w:r>
            <w:proofErr w:type="spellEnd"/>
          </w:p>
        </w:tc>
      </w:tr>
      <w:tr w:rsidR="00C35C20" w:rsidRPr="00D270E9" w14:paraId="243AC0E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AE9DDDC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</w:tcPr>
          <w:p w14:paraId="08F11838" w14:textId="49CA1827" w:rsidR="00C35C20" w:rsidRPr="00D270E9" w:rsidRDefault="00AB74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Tempo</w:t>
            </w:r>
          </w:p>
        </w:tc>
      </w:tr>
      <w:tr w:rsidR="00C35C20" w:rsidRPr="00D270E9" w14:paraId="0F73028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D0776B1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</w:tcPr>
          <w:p w14:paraId="22617284" w14:textId="354ED998" w:rsidR="00C35C20" w:rsidRPr="00D270E9" w:rsidRDefault="0091237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Docente, Preside</w:t>
            </w:r>
          </w:p>
        </w:tc>
      </w:tr>
      <w:tr w:rsidR="00C35C20" w:rsidRPr="00D270E9" w14:paraId="27FD356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A33CC74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</w:tcPr>
          <w:p w14:paraId="403763D2" w14:textId="77777777" w:rsidR="00C35C20" w:rsidRPr="00D270E9" w:rsidRDefault="00C35C2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pagella viene aggiornata ogni volta che un docente arrotonda il voto e se il preside la approva. Quando tutte le pagelle di una classe vengono approvate il sistema invia una notifica ai genitori.</w:t>
            </w:r>
          </w:p>
        </w:tc>
      </w:tr>
      <w:tr w:rsidR="00C35C20" w:rsidRPr="00D270E9" w14:paraId="6E0E0BE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7F74AAC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</w:tcPr>
          <w:p w14:paraId="24F88B8B" w14:textId="612C2DC7" w:rsidR="00C35C20" w:rsidRPr="00D270E9" w:rsidRDefault="00041A9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riceve una richiesta di modifica o approvazione della pagella</w:t>
            </w:r>
            <w:r w:rsidR="000C53ED">
              <w:rPr>
                <w:rFonts w:ascii="Times New Roman" w:hAnsi="Times New Roman" w:cs="Times New Roman"/>
              </w:rPr>
              <w:t>, l’utente ha effettuato il login</w:t>
            </w:r>
          </w:p>
        </w:tc>
      </w:tr>
      <w:tr w:rsidR="00C35C20" w:rsidRPr="00D270E9" w14:paraId="3219D5E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2BEC0798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4BE94F98" w14:textId="77777777" w:rsidR="00C35C20" w:rsidRDefault="00C35C20">
            <w:pPr>
              <w:jc w:val="both"/>
              <w:rPr>
                <w:rFonts w:ascii="Times New Roman" w:hAnsi="Times New Roman" w:cs="Times New Roman"/>
                <w:b w:val="0"/>
                <w:bCs w:val="0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  <w:p w14:paraId="0CD88492" w14:textId="77777777" w:rsidR="007C0747" w:rsidRPr="007C0747" w:rsidRDefault="007C0747" w:rsidP="007C0747">
            <w:pPr>
              <w:rPr>
                <w:rFonts w:ascii="Times New Roman" w:hAnsi="Times New Roman" w:cs="Times New Roman"/>
              </w:rPr>
            </w:pPr>
          </w:p>
          <w:p w14:paraId="057AB1DA" w14:textId="77777777" w:rsidR="007C0747" w:rsidRDefault="007C0747" w:rsidP="007C0747">
            <w:pPr>
              <w:rPr>
                <w:rFonts w:ascii="Times New Roman" w:hAnsi="Times New Roman" w:cs="Times New Roman"/>
                <w:b w:val="0"/>
                <w:bCs w:val="0"/>
              </w:rPr>
            </w:pPr>
          </w:p>
          <w:p w14:paraId="18EC282A" w14:textId="6D2073BC" w:rsidR="007C0747" w:rsidRPr="007C0747" w:rsidRDefault="007C0747" w:rsidP="007C074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7796" w:type="dxa"/>
            <w:gridSpan w:val="2"/>
          </w:tcPr>
          <w:p w14:paraId="3ABB6289" w14:textId="42F8AA4C" w:rsidR="00FD75E4" w:rsidRDefault="00FD75E4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L’Utente inserisce la classe a cui appartiene l’alunno per aprire il registro di riferimento</w:t>
            </w:r>
          </w:p>
          <w:p w14:paraId="41BFFBC2" w14:textId="77777777" w:rsidR="00FD75E4" w:rsidRPr="00F3083D" w:rsidRDefault="00FD75E4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che la classe esista e vi insegni, in caso contrario restituisce un messaggio di ERRORE</w:t>
            </w:r>
          </w:p>
          <w:p w14:paraId="7D2A2115" w14:textId="7E777F34" w:rsidR="00FD75E4" w:rsidRPr="002B53AE" w:rsidRDefault="00FD75E4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L’Utente </w:t>
            </w:r>
            <w:r w:rsidRPr="002B53AE">
              <w:rPr>
                <w:rFonts w:ascii="Times New Roman" w:hAnsi="Times New Roman" w:cs="Times New Roman"/>
              </w:rPr>
              <w:t xml:space="preserve">inserisce l’alunno </w:t>
            </w:r>
            <w:r w:rsidR="003C12ED">
              <w:rPr>
                <w:rFonts w:ascii="Times New Roman" w:hAnsi="Times New Roman" w:cs="Times New Roman"/>
              </w:rPr>
              <w:t>di cui vuole modificare la pagella</w:t>
            </w:r>
          </w:p>
          <w:p w14:paraId="54441A23" w14:textId="77777777" w:rsidR="00FD75E4" w:rsidRPr="002B53AE" w:rsidRDefault="00FD75E4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B53AE">
              <w:rPr>
                <w:rFonts w:ascii="Times New Roman" w:hAnsi="Times New Roman" w:cs="Times New Roman"/>
              </w:rPr>
              <w:t>Il sistema verifica che la l’alunno esista, in caso contrario restituisce un messaggio di ERRORE</w:t>
            </w:r>
          </w:p>
          <w:p w14:paraId="17ABF3F9" w14:textId="3345E4AB" w:rsidR="00FD75E4" w:rsidRPr="00FD04C2" w:rsidRDefault="00FD75E4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B53AE">
              <w:rPr>
                <w:rFonts w:ascii="Times New Roman" w:hAnsi="Times New Roman" w:cs="Times New Roman"/>
              </w:rPr>
              <w:t>Il sistema verifica che l’alunno</w:t>
            </w:r>
            <w:r w:rsidRPr="00E908B8">
              <w:rPr>
                <w:rFonts w:ascii="Times New Roman" w:hAnsi="Times New Roman" w:cs="Times New Roman"/>
              </w:rPr>
              <w:t xml:space="preserve"> sia della classe selezionata, in caso contrario restituisce un messaggio di ERRORE</w:t>
            </w:r>
          </w:p>
          <w:p w14:paraId="028290C2" w14:textId="77777777" w:rsidR="00820932" w:rsidRDefault="00820932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verifica lo stato della pagella relativa a quello studente</w:t>
            </w:r>
          </w:p>
          <w:p w14:paraId="43EDE0C6" w14:textId="7F6BF502" w:rsidR="002439BA" w:rsidRPr="002439BA" w:rsidRDefault="002439BA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l’alunno non ha una pagella associata, questa viene creata e lo stato viene posto a “non approvata”.</w:t>
            </w:r>
          </w:p>
          <w:p w14:paraId="65F80A1D" w14:textId="77777777" w:rsidR="00820932" w:rsidRPr="00A8244F" w:rsidRDefault="00820932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8244F">
              <w:rPr>
                <w:rFonts w:ascii="Times New Roman" w:hAnsi="Times New Roman" w:cs="Times New Roman"/>
              </w:rPr>
              <w:t>Se la pagella si trova nello stato di “non approvata” il caso d’uso continua</w:t>
            </w:r>
          </w:p>
          <w:p w14:paraId="1E59E135" w14:textId="363182BD" w:rsidR="0011268E" w:rsidRDefault="00820932" w:rsidP="008D633C">
            <w:pPr>
              <w:pStyle w:val="Paragrafoelenco"/>
              <w:numPr>
                <w:ilvl w:val="1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8244F">
              <w:rPr>
                <w:rFonts w:ascii="Times New Roman" w:hAnsi="Times New Roman" w:cs="Times New Roman"/>
              </w:rPr>
              <w:t>Se la pagella si trova nello stato di “approvata”, il sistema restituisce un messaggio di ERRORE</w:t>
            </w:r>
            <w:r w:rsidR="00A54592">
              <w:rPr>
                <w:rFonts w:ascii="Times New Roman" w:hAnsi="Times New Roman" w:cs="Times New Roman"/>
              </w:rPr>
              <w:t>.</w:t>
            </w:r>
          </w:p>
          <w:p w14:paraId="07ADB557" w14:textId="318D24E5" w:rsidR="00C35C20" w:rsidRPr="00B57498" w:rsidRDefault="00C35C20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57498">
              <w:rPr>
                <w:rFonts w:ascii="Times New Roman" w:hAnsi="Times New Roman" w:cs="Times New Roman"/>
              </w:rPr>
              <w:t xml:space="preserve">Se </w:t>
            </w:r>
            <w:r w:rsidR="007A53A2" w:rsidRPr="00B57498">
              <w:rPr>
                <w:rFonts w:ascii="Times New Roman" w:hAnsi="Times New Roman" w:cs="Times New Roman"/>
              </w:rPr>
              <w:t>il sistema ha ricevuto una richiesta di modifica</w:t>
            </w:r>
            <w:r w:rsidR="000F548C" w:rsidRPr="00B57498">
              <w:rPr>
                <w:rFonts w:ascii="Times New Roman" w:hAnsi="Times New Roman" w:cs="Times New Roman"/>
              </w:rPr>
              <w:t xml:space="preserve"> </w:t>
            </w:r>
            <w:r w:rsidR="00986F5A" w:rsidRPr="00B57498">
              <w:rPr>
                <w:rFonts w:ascii="Times New Roman" w:hAnsi="Times New Roman" w:cs="Times New Roman"/>
              </w:rPr>
              <w:t>da parte di un Docente</w:t>
            </w:r>
            <w:r w:rsidR="009E4CEC" w:rsidRPr="00B57498">
              <w:rPr>
                <w:rFonts w:ascii="Times New Roman" w:hAnsi="Times New Roman" w:cs="Times New Roman"/>
              </w:rPr>
              <w:t>, i</w:t>
            </w:r>
            <w:r w:rsidRPr="00B57498">
              <w:rPr>
                <w:rFonts w:ascii="Times New Roman" w:hAnsi="Times New Roman" w:cs="Times New Roman"/>
              </w:rPr>
              <w:t>l sistema aggiorna la media dei voti dell’alunno in quella materia</w:t>
            </w:r>
            <w:r w:rsidR="000F548C" w:rsidRPr="00B57498">
              <w:rPr>
                <w:rFonts w:ascii="Times New Roman" w:hAnsi="Times New Roman" w:cs="Times New Roman"/>
              </w:rPr>
              <w:t xml:space="preserve"> e manda un messaggio di PAGELLA AGGIORNATA.</w:t>
            </w:r>
          </w:p>
          <w:p w14:paraId="352FDB1D" w14:textId="35C3ED08" w:rsidR="003472F6" w:rsidRPr="009E4CEC" w:rsidRDefault="00C35C20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</w:t>
            </w:r>
            <w:r w:rsidR="007A53A2">
              <w:rPr>
                <w:rFonts w:ascii="Times New Roman" w:hAnsi="Times New Roman" w:cs="Times New Roman"/>
              </w:rPr>
              <w:t xml:space="preserve">il sistema </w:t>
            </w:r>
            <w:r>
              <w:rPr>
                <w:rFonts w:ascii="Times New Roman" w:hAnsi="Times New Roman" w:cs="Times New Roman"/>
              </w:rPr>
              <w:t xml:space="preserve">ha ricevuto una richiesta di approvazione, </w:t>
            </w:r>
            <w:r w:rsidR="009E4CEC">
              <w:rPr>
                <w:rFonts w:ascii="Times New Roman" w:hAnsi="Times New Roman" w:cs="Times New Roman"/>
              </w:rPr>
              <w:t>i</w:t>
            </w:r>
            <w:r w:rsidRPr="009E4CEC">
              <w:rPr>
                <w:rFonts w:ascii="Times New Roman" w:hAnsi="Times New Roman" w:cs="Times New Roman"/>
              </w:rPr>
              <w:t xml:space="preserve">l sistema </w:t>
            </w:r>
            <w:r w:rsidR="00BD2DB5" w:rsidRPr="009E4CEC">
              <w:rPr>
                <w:rFonts w:ascii="Times New Roman" w:hAnsi="Times New Roman" w:cs="Times New Roman"/>
              </w:rPr>
              <w:t xml:space="preserve">modifica lo stato della pagella </w:t>
            </w:r>
            <w:r w:rsidR="000F548C" w:rsidRPr="009E4CEC">
              <w:rPr>
                <w:rFonts w:ascii="Times New Roman" w:hAnsi="Times New Roman" w:cs="Times New Roman"/>
              </w:rPr>
              <w:t xml:space="preserve">e </w:t>
            </w:r>
            <w:r w:rsidR="003472F6" w:rsidRPr="009E4CEC">
              <w:rPr>
                <w:rFonts w:ascii="Times New Roman" w:hAnsi="Times New Roman" w:cs="Times New Roman"/>
              </w:rPr>
              <w:t>manda un messaggio di PAGELLA APPROVATA.</w:t>
            </w:r>
          </w:p>
          <w:p w14:paraId="0F1A543F" w14:textId="77777777" w:rsidR="00C35C20" w:rsidRPr="00AF398D" w:rsidRDefault="00C35C20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 il numero di pagelle approvate nella classe coincide con il numero di alunni, il sistema richiama </w:t>
            </w:r>
            <w:proofErr w:type="spellStart"/>
            <w:r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</w:p>
          <w:p w14:paraId="001EA12C" w14:textId="77777777" w:rsidR="00C35C20" w:rsidRPr="00AD2BDB" w:rsidRDefault="00C35C20" w:rsidP="008D633C">
            <w:pPr>
              <w:pStyle w:val="Paragrafoelenco"/>
              <w:numPr>
                <w:ilvl w:val="0"/>
                <w:numId w:val="18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C35C20" w:rsidRPr="00D270E9" w14:paraId="0710516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42EB165" w14:textId="77777777" w:rsidR="00C35C20" w:rsidRPr="00D270E9" w:rsidRDefault="00C35C20" w:rsidP="002439BA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</w:tcPr>
          <w:p w14:paraId="2E582857" w14:textId="0AB0E398" w:rsidR="00C35C20" w:rsidRPr="00C256C9" w:rsidRDefault="00C35C2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Pagella aggiornata, Pagella approvat</w:t>
            </w:r>
            <w:r w:rsidR="00B57E16">
              <w:rPr>
                <w:rFonts w:ascii="Times New Roman" w:hAnsi="Times New Roman" w:cs="Times New Roman"/>
                <w:iCs/>
              </w:rPr>
              <w:t>a</w:t>
            </w:r>
          </w:p>
        </w:tc>
      </w:tr>
      <w:tr w:rsidR="00C35C20" w:rsidRPr="00D270E9" w14:paraId="38A95E4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80E7318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</w:tcPr>
          <w:p w14:paraId="7D62216D" w14:textId="77777777" w:rsidR="00C35C20" w:rsidRPr="00C07859" w:rsidRDefault="00C35C2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AF398D"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</w:p>
        </w:tc>
      </w:tr>
      <w:tr w:rsidR="00C35C20" w:rsidRPr="00D270E9" w14:paraId="71221A8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492205B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04F0321B" w14:textId="77777777" w:rsidR="00C35C20" w:rsidRPr="00D270E9" w:rsidRDefault="00C35C2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399" w:type="dxa"/>
          </w:tcPr>
          <w:p w14:paraId="0DBEF0A1" w14:textId="77777777" w:rsidR="00C35C20" w:rsidRPr="00091249" w:rsidRDefault="00C35C2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937BDD3" w14:textId="77777777" w:rsidR="00D165E5" w:rsidRDefault="00D165E5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99"/>
      </w:tblGrid>
      <w:tr w:rsidR="009C2EA9" w:rsidRPr="00D270E9" w14:paraId="3A590DF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03AC0F93" w14:textId="77777777" w:rsidR="009C2EA9" w:rsidRPr="0055280E" w:rsidRDefault="009C2EA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</w:tcPr>
          <w:p w14:paraId="7ADE39B7" w14:textId="5101F8C9" w:rsidR="009C2EA9" w:rsidRPr="0055280E" w:rsidRDefault="0093768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Visualizza</w:t>
            </w:r>
            <w:r w:rsidR="004D1798">
              <w:rPr>
                <w:rFonts w:ascii="Times New Roman" w:hAnsi="Times New Roman" w:cs="Times New Roman"/>
              </w:rPr>
              <w:t>Attività</w:t>
            </w:r>
            <w:proofErr w:type="spellEnd"/>
          </w:p>
        </w:tc>
      </w:tr>
      <w:tr w:rsidR="009C2EA9" w:rsidRPr="00D270E9" w14:paraId="301236B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57A0A43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</w:tcPr>
          <w:p w14:paraId="35E86908" w14:textId="0171ADB9" w:rsidR="009C2EA9" w:rsidRPr="00D270E9" w:rsidRDefault="00D87B2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Alunno</w:t>
            </w:r>
          </w:p>
        </w:tc>
      </w:tr>
      <w:tr w:rsidR="009C2EA9" w:rsidRPr="00D270E9" w14:paraId="4B7F19B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5C8F586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</w:tcPr>
          <w:p w14:paraId="497FEB9F" w14:textId="77777777" w:rsidR="009C2EA9" w:rsidRPr="00D270E9" w:rsidRDefault="009C2E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9C2EA9" w:rsidRPr="00D270E9" w14:paraId="6D999E17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60A4AFC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</w:tcPr>
          <w:p w14:paraId="33EB86A8" w14:textId="6E3ABA1E" w:rsidR="009C2EA9" w:rsidRPr="00D270E9" w:rsidRDefault="00D461C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offre</w:t>
            </w:r>
            <w:r w:rsidR="00524C8A">
              <w:rPr>
                <w:rFonts w:ascii="Times New Roman" w:hAnsi="Times New Roman" w:cs="Times New Roman"/>
              </w:rPr>
              <w:t xml:space="preserve"> all’alunno</w:t>
            </w:r>
            <w:r>
              <w:rPr>
                <w:rFonts w:ascii="Times New Roman" w:hAnsi="Times New Roman" w:cs="Times New Roman"/>
              </w:rPr>
              <w:t xml:space="preserve"> una funzionalità per visualizzare </w:t>
            </w:r>
            <w:r w:rsidR="00D512B8">
              <w:rPr>
                <w:rFonts w:ascii="Times New Roman" w:hAnsi="Times New Roman" w:cs="Times New Roman"/>
              </w:rPr>
              <w:t xml:space="preserve">le attività nel </w:t>
            </w:r>
            <w:r>
              <w:rPr>
                <w:rFonts w:ascii="Times New Roman" w:hAnsi="Times New Roman" w:cs="Times New Roman"/>
              </w:rPr>
              <w:t>registro d</w:t>
            </w:r>
            <w:r w:rsidR="00D512B8">
              <w:rPr>
                <w:rFonts w:ascii="Times New Roman" w:hAnsi="Times New Roman" w:cs="Times New Roman"/>
              </w:rPr>
              <w:t>ella sua classe</w:t>
            </w:r>
          </w:p>
        </w:tc>
      </w:tr>
      <w:tr w:rsidR="009C2EA9" w:rsidRPr="00D270E9" w14:paraId="2CAF7E0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952C800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</w:tcPr>
          <w:p w14:paraId="37CF745A" w14:textId="54A6F175" w:rsidR="009C2EA9" w:rsidRPr="002D4AC9" w:rsidRDefault="00770EC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</w:t>
            </w:r>
            <w:r w:rsidR="009E2019">
              <w:rPr>
                <w:rFonts w:ascii="Times New Roman" w:hAnsi="Times New Roman" w:cs="Times New Roman"/>
              </w:rPr>
              <w:t xml:space="preserve">utente è uno </w:t>
            </w:r>
            <w:r w:rsidR="00465BAE">
              <w:rPr>
                <w:rFonts w:ascii="Times New Roman" w:hAnsi="Times New Roman" w:cs="Times New Roman"/>
              </w:rPr>
              <w:t>studente che ha effettuato il login</w:t>
            </w:r>
          </w:p>
        </w:tc>
      </w:tr>
      <w:tr w:rsidR="009C2EA9" w:rsidRPr="00D270E9" w14:paraId="41799D1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6383C55C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5137584D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2"/>
          </w:tcPr>
          <w:p w14:paraId="3325E8CE" w14:textId="6ED1378C" w:rsidR="00BA099B" w:rsidRDefault="00BA099B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</w:t>
            </w:r>
            <w:r w:rsidRPr="00937AB4">
              <w:rPr>
                <w:rFonts w:ascii="Times New Roman" w:hAnsi="Times New Roman" w:cs="Times New Roman"/>
              </w:rPr>
              <w:t xml:space="preserve">estrapola la </w:t>
            </w:r>
            <w:r w:rsidR="00643D54">
              <w:rPr>
                <w:rFonts w:ascii="Times New Roman" w:hAnsi="Times New Roman" w:cs="Times New Roman"/>
              </w:rPr>
              <w:t>classe</w:t>
            </w:r>
            <w:r w:rsidRPr="00937AB4">
              <w:rPr>
                <w:rFonts w:ascii="Times New Roman" w:hAnsi="Times New Roman" w:cs="Times New Roman"/>
              </w:rPr>
              <w:t xml:space="preserve"> dell’alunno</w:t>
            </w:r>
          </w:p>
          <w:p w14:paraId="12036B6F" w14:textId="62C25A88" w:rsidR="00BA099B" w:rsidRPr="00BA099B" w:rsidRDefault="00BA099B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45C17">
              <w:rPr>
                <w:rFonts w:ascii="Times New Roman" w:hAnsi="Times New Roman" w:cs="Times New Roman"/>
              </w:rPr>
              <w:t xml:space="preserve">Il sistema accede </w:t>
            </w:r>
            <w:r w:rsidR="00643D54">
              <w:rPr>
                <w:rFonts w:ascii="Times New Roman" w:hAnsi="Times New Roman" w:cs="Times New Roman"/>
              </w:rPr>
              <w:t>al registro della classe dell’alunno</w:t>
            </w:r>
          </w:p>
          <w:p w14:paraId="1B27C90B" w14:textId="55CC19B7" w:rsidR="001C7540" w:rsidRPr="0021174D" w:rsidRDefault="002F25FD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1174D">
              <w:rPr>
                <w:rFonts w:ascii="Times New Roman" w:hAnsi="Times New Roman" w:cs="Times New Roman"/>
              </w:rPr>
              <w:t>Il sistema manda a video l’elenco di attività inserite</w:t>
            </w:r>
          </w:p>
          <w:p w14:paraId="07385E7A" w14:textId="17A3F310" w:rsidR="002F25FD" w:rsidRDefault="002F25FD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L’ute</w:t>
            </w:r>
            <w:r w:rsidR="00E8603C">
              <w:rPr>
                <w:rFonts w:ascii="Times New Roman" w:hAnsi="Times New Roman" w:cs="Times New Roman"/>
              </w:rPr>
              <w:t xml:space="preserve">nte </w:t>
            </w:r>
            <w:r w:rsidR="004F27E8">
              <w:rPr>
                <w:rFonts w:ascii="Times New Roman" w:hAnsi="Times New Roman" w:cs="Times New Roman"/>
              </w:rPr>
              <w:t xml:space="preserve">inserisce </w:t>
            </w:r>
            <w:r w:rsidR="00E8603C">
              <w:rPr>
                <w:rFonts w:ascii="Times New Roman" w:hAnsi="Times New Roman" w:cs="Times New Roman"/>
              </w:rPr>
              <w:t>una data</w:t>
            </w:r>
          </w:p>
          <w:p w14:paraId="04E4A15C" w14:textId="03039EB2" w:rsidR="00E8603C" w:rsidRDefault="00E8603C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manda a video la descrizione delle attività relative a quella data</w:t>
            </w:r>
          </w:p>
          <w:p w14:paraId="2E8C491C" w14:textId="1FE3A31A" w:rsidR="002B0D1F" w:rsidRPr="002B0D1F" w:rsidRDefault="002B0D1F" w:rsidP="008D633C">
            <w:pPr>
              <w:pStyle w:val="Paragrafoelenco"/>
              <w:numPr>
                <w:ilvl w:val="1"/>
                <w:numId w:val="1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B0D1F">
              <w:rPr>
                <w:rFonts w:ascii="Times New Roman" w:hAnsi="Times New Roman" w:cs="Times New Roman"/>
              </w:rPr>
              <w:t xml:space="preserve">Se non ci sono attività </w:t>
            </w:r>
            <w:r>
              <w:rPr>
                <w:rFonts w:ascii="Times New Roman" w:hAnsi="Times New Roman" w:cs="Times New Roman"/>
              </w:rPr>
              <w:t xml:space="preserve">per quella data </w:t>
            </w:r>
            <w:r w:rsidRPr="002B0D1F">
              <w:rPr>
                <w:rFonts w:ascii="Times New Roman" w:hAnsi="Times New Roman" w:cs="Times New Roman"/>
              </w:rPr>
              <w:t>il sistema manda un messaggio di ERRORE</w:t>
            </w:r>
          </w:p>
          <w:p w14:paraId="28864108" w14:textId="0693E02F" w:rsidR="009C2EA9" w:rsidRPr="00B12914" w:rsidRDefault="0015644D" w:rsidP="008D633C">
            <w:pPr>
              <w:pStyle w:val="Paragrafoelenco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L’utente esce e il</w:t>
            </w:r>
            <w:r w:rsidR="00E8603C">
              <w:rPr>
                <w:rFonts w:ascii="Times New Roman" w:hAnsi="Times New Roman" w:cs="Times New Roman"/>
              </w:rPr>
              <w:t xml:space="preserve"> caso d’uso termina </w:t>
            </w:r>
          </w:p>
        </w:tc>
      </w:tr>
      <w:tr w:rsidR="009C2EA9" w:rsidRPr="00D270E9" w14:paraId="5936D21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18C0BE9" w14:textId="77777777" w:rsidR="009C2EA9" w:rsidRPr="00D270E9" w:rsidRDefault="009C2EA9" w:rsidP="0015644D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</w:tcPr>
          <w:p w14:paraId="24B1EF52" w14:textId="77777777" w:rsidR="009C2EA9" w:rsidRPr="00C256C9" w:rsidRDefault="009C2E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-</w:t>
            </w:r>
          </w:p>
        </w:tc>
      </w:tr>
      <w:tr w:rsidR="009C2EA9" w:rsidRPr="00D270E9" w14:paraId="0E27F1CC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7258F46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</w:tcPr>
          <w:p w14:paraId="66F633A3" w14:textId="4818FDA9" w:rsidR="009C2EA9" w:rsidRPr="00C07859" w:rsidRDefault="009D48AB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r>
              <w:rPr>
                <w:rFonts w:ascii="Times New Roman" w:hAnsi="Times New Roman" w:cs="Times New Roman"/>
                <w:i/>
                <w:iCs/>
              </w:rPr>
              <w:t>-</w:t>
            </w:r>
          </w:p>
        </w:tc>
      </w:tr>
      <w:tr w:rsidR="009C2EA9" w:rsidRPr="00D270E9" w14:paraId="252C752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D73E312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51DAF9B6" w14:textId="77777777" w:rsidR="009C2EA9" w:rsidRPr="00D270E9" w:rsidRDefault="009C2EA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399" w:type="dxa"/>
          </w:tcPr>
          <w:p w14:paraId="58AAA298" w14:textId="715C0E8D" w:rsidR="009C2EA9" w:rsidRPr="00091249" w:rsidRDefault="002E762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   </w:t>
            </w:r>
            <w:r w:rsidRPr="002E762E">
              <w:rPr>
                <w:rFonts w:ascii="Times New Roman" w:hAnsi="Times New Roman" w:cs="Times New Roman"/>
              </w:rPr>
              <w:t>Se non ci sono attività il sistema manda un messaggio di ERRORE</w:t>
            </w:r>
          </w:p>
        </w:tc>
      </w:tr>
    </w:tbl>
    <w:p w14:paraId="710F0494" w14:textId="77777777" w:rsidR="0092077C" w:rsidRDefault="0092077C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454"/>
        <w:gridCol w:w="6945"/>
      </w:tblGrid>
      <w:tr w:rsidR="00EC5AC9" w:rsidRPr="00D270E9" w14:paraId="6F270416" w14:textId="77777777" w:rsidTr="5870F7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5A21D799" w14:textId="77777777" w:rsidR="00EC5AC9" w:rsidRPr="0055280E" w:rsidRDefault="00EC5AC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5F58DD19" w14:textId="77777777" w:rsidR="00EC5AC9" w:rsidRPr="0055280E" w:rsidRDefault="00EC5AC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InviaNotifica</w:t>
            </w:r>
            <w:proofErr w:type="spellEnd"/>
          </w:p>
        </w:tc>
      </w:tr>
      <w:tr w:rsidR="00EC5AC9" w:rsidRPr="00D270E9" w14:paraId="07E8A16B" w14:textId="77777777" w:rsidTr="5870F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6D4B16F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68A7C976" w14:textId="77777777" w:rsidR="00EC5AC9" w:rsidRPr="00D270E9" w:rsidRDefault="00EC5AC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 email</w:t>
            </w:r>
          </w:p>
        </w:tc>
      </w:tr>
      <w:tr w:rsidR="00EC5AC9" w:rsidRPr="00D270E9" w14:paraId="5802CD77" w14:textId="77777777" w:rsidTr="5870F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285286B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496C3A3B" w14:textId="77777777" w:rsidR="00EC5AC9" w:rsidRPr="00D270E9" w:rsidRDefault="00EC5AC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EC5AC9" w:rsidRPr="00D270E9" w14:paraId="707753F9" w14:textId="77777777" w:rsidTr="5870F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E912B83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223F4644" w14:textId="1EB6504C" w:rsidR="00EC5AC9" w:rsidRPr="00D270E9" w:rsidRDefault="00A57A2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</w:t>
            </w:r>
            <w:r w:rsidR="009870E2">
              <w:rPr>
                <w:rFonts w:ascii="Times New Roman" w:hAnsi="Times New Roman" w:cs="Times New Roman"/>
              </w:rPr>
              <w:t>manda una notifi</w:t>
            </w:r>
            <w:r w:rsidR="007C0395">
              <w:rPr>
                <w:rFonts w:ascii="Times New Roman" w:hAnsi="Times New Roman" w:cs="Times New Roman"/>
              </w:rPr>
              <w:t>ca</w:t>
            </w:r>
            <w:r w:rsidR="00E51FD9">
              <w:rPr>
                <w:rFonts w:ascii="Times New Roman" w:hAnsi="Times New Roman" w:cs="Times New Roman"/>
              </w:rPr>
              <w:t xml:space="preserve"> ai genitori nel caso </w:t>
            </w:r>
            <w:r w:rsidR="009950A9">
              <w:rPr>
                <w:rFonts w:ascii="Times New Roman" w:hAnsi="Times New Roman" w:cs="Times New Roman"/>
              </w:rPr>
              <w:t xml:space="preserve">in cui il loro figlio abbia avuto un’insufficienza o </w:t>
            </w:r>
            <w:r w:rsidR="008A7B35">
              <w:rPr>
                <w:rFonts w:ascii="Times New Roman" w:hAnsi="Times New Roman" w:cs="Times New Roman"/>
              </w:rPr>
              <w:t>se tutte le pagelle della classe sono state approvate</w:t>
            </w:r>
          </w:p>
        </w:tc>
      </w:tr>
      <w:tr w:rsidR="00EC5AC9" w:rsidRPr="00D270E9" w14:paraId="73CD0B1A" w14:textId="77777777" w:rsidTr="5870F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CDD7D48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481BF684" w14:textId="3DCEAEDD" w:rsidR="00EC5AC9" w:rsidRPr="00D270E9" w:rsidRDefault="001663F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ha ricevuto una richiesta di </w:t>
            </w:r>
            <w:r w:rsidR="00C41C87">
              <w:rPr>
                <w:rFonts w:ascii="Times New Roman" w:hAnsi="Times New Roman" w:cs="Times New Roman"/>
              </w:rPr>
              <w:t>inviare una notifica</w:t>
            </w:r>
          </w:p>
        </w:tc>
      </w:tr>
      <w:tr w:rsidR="00EC5AC9" w:rsidRPr="00D270E9" w14:paraId="163E36B9" w14:textId="77777777" w:rsidTr="5870F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1C2FECE4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759FB7D3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7C491F3E" w14:textId="595D0A26" w:rsidR="00EC5AC9" w:rsidRDefault="741CD086" w:rsidP="008D633C">
            <w:pPr>
              <w:pStyle w:val="Paragrafoelenco"/>
              <w:numPr>
                <w:ilvl w:val="0"/>
                <w:numId w:val="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5870F7A9">
              <w:rPr>
                <w:rFonts w:ascii="Times New Roman" w:hAnsi="Times New Roman" w:cs="Times New Roman"/>
              </w:rPr>
              <w:t>Se la richiesta viene da</w:t>
            </w:r>
            <w:r w:rsidR="68E1A5B0" w:rsidRPr="5870F7A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68E1A5B0" w:rsidRPr="5870F7A9">
              <w:rPr>
                <w:rFonts w:ascii="Times New Roman" w:hAnsi="Times New Roman" w:cs="Times New Roman"/>
                <w:i/>
                <w:iCs/>
              </w:rPr>
              <w:t>AggiungiVoto</w:t>
            </w:r>
            <w:proofErr w:type="spellEnd"/>
            <w:r w:rsidR="315AAA2E" w:rsidRPr="5870F7A9">
              <w:rPr>
                <w:rFonts w:ascii="Times New Roman" w:hAnsi="Times New Roman" w:cs="Times New Roman"/>
                <w:i/>
                <w:iCs/>
              </w:rPr>
              <w:t xml:space="preserve"> </w:t>
            </w:r>
          </w:p>
          <w:p w14:paraId="6A08A583" w14:textId="300A3E43" w:rsidR="00AD20D4" w:rsidRDefault="002301D1" w:rsidP="008D633C">
            <w:pPr>
              <w:pStyle w:val="Paragrafoelenco"/>
              <w:numPr>
                <w:ilvl w:val="1"/>
                <w:numId w:val="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Sarà vera la condizione </w:t>
            </w:r>
            <w:proofErr w:type="spellStart"/>
            <w:r w:rsidR="00737719">
              <w:rPr>
                <w:rFonts w:ascii="Times New Roman" w:hAnsi="Times New Roman" w:cs="Times New Roman"/>
              </w:rPr>
              <w:t>VotoInsufficiente</w:t>
            </w:r>
            <w:proofErr w:type="spellEnd"/>
            <w:r w:rsidR="00A76197">
              <w:rPr>
                <w:rFonts w:ascii="Times New Roman" w:hAnsi="Times New Roman" w:cs="Times New Roman"/>
              </w:rPr>
              <w:t xml:space="preserve"> </w:t>
            </w:r>
            <w:r w:rsidR="00487692">
              <w:rPr>
                <w:rFonts w:ascii="Times New Roman" w:hAnsi="Times New Roman" w:cs="Times New Roman"/>
              </w:rPr>
              <w:t xml:space="preserve">e il </w:t>
            </w:r>
            <w:r w:rsidR="00A76197">
              <w:rPr>
                <w:rFonts w:ascii="Times New Roman" w:hAnsi="Times New Roman" w:cs="Times New Roman"/>
              </w:rPr>
              <w:t>sistema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76197">
              <w:rPr>
                <w:rFonts w:ascii="Times New Roman" w:hAnsi="Times New Roman" w:cs="Times New Roman"/>
              </w:rPr>
              <w:t xml:space="preserve">inoltra la richiesta </w:t>
            </w:r>
            <w:r w:rsidR="00531995">
              <w:rPr>
                <w:rFonts w:ascii="Times New Roman" w:hAnsi="Times New Roman" w:cs="Times New Roman"/>
              </w:rPr>
              <w:t>a</w:t>
            </w:r>
            <w:r w:rsidR="008B53D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291FCB" w:rsidRPr="00291FCB">
              <w:rPr>
                <w:rFonts w:ascii="Times New Roman" w:hAnsi="Times New Roman" w:cs="Times New Roman"/>
                <w:i/>
                <w:iCs/>
              </w:rPr>
              <w:t>NotificaInsufficienza</w:t>
            </w:r>
            <w:proofErr w:type="spellEnd"/>
          </w:p>
          <w:p w14:paraId="7610F852" w14:textId="595D0A26" w:rsidR="006F61BB" w:rsidRDefault="3E49F9D2" w:rsidP="008D633C">
            <w:pPr>
              <w:pStyle w:val="Paragrafoelenco"/>
              <w:numPr>
                <w:ilvl w:val="0"/>
                <w:numId w:val="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5870F7A9">
              <w:rPr>
                <w:rFonts w:ascii="Times New Roman" w:hAnsi="Times New Roman" w:cs="Times New Roman"/>
              </w:rPr>
              <w:t>Se la richiesta viene da</w:t>
            </w:r>
            <w:r w:rsidR="68E1A5B0" w:rsidRPr="5870F7A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68E1A5B0" w:rsidRPr="5870F7A9">
              <w:rPr>
                <w:rFonts w:ascii="Times New Roman" w:hAnsi="Times New Roman" w:cs="Times New Roman"/>
                <w:i/>
                <w:iCs/>
              </w:rPr>
              <w:t>AggiornaPagella</w:t>
            </w:r>
            <w:proofErr w:type="spellEnd"/>
          </w:p>
          <w:p w14:paraId="07BAB322" w14:textId="2ED349DF" w:rsidR="00AD20D4" w:rsidRDefault="00291FCB" w:rsidP="008D633C">
            <w:pPr>
              <w:pStyle w:val="Paragrafoelenco"/>
              <w:numPr>
                <w:ilvl w:val="1"/>
                <w:numId w:val="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Sarà vera la condi</w:t>
            </w:r>
            <w:r w:rsidR="00487692">
              <w:rPr>
                <w:rFonts w:ascii="Times New Roman" w:hAnsi="Times New Roman" w:cs="Times New Roman"/>
              </w:rPr>
              <w:t xml:space="preserve">zione di </w:t>
            </w:r>
            <w:proofErr w:type="spellStart"/>
            <w:proofErr w:type="gramStart"/>
            <w:r w:rsidR="00487692" w:rsidRPr="00487692">
              <w:rPr>
                <w:rFonts w:ascii="Times New Roman" w:hAnsi="Times New Roman" w:cs="Times New Roman"/>
                <w:i/>
                <w:iCs/>
              </w:rPr>
              <w:t>PagelleApprovate</w:t>
            </w:r>
            <w:proofErr w:type="spellEnd"/>
            <w:proofErr w:type="gramEnd"/>
            <w:r w:rsidR="00487692"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 w:rsidR="00487692">
              <w:rPr>
                <w:rFonts w:ascii="Times New Roman" w:hAnsi="Times New Roman" w:cs="Times New Roman"/>
              </w:rPr>
              <w:t xml:space="preserve">e il sistema inoltra la richiesta a </w:t>
            </w:r>
            <w:proofErr w:type="spellStart"/>
            <w:r w:rsidR="00487692">
              <w:rPr>
                <w:rFonts w:ascii="Times New Roman" w:hAnsi="Times New Roman" w:cs="Times New Roman"/>
                <w:i/>
                <w:iCs/>
              </w:rPr>
              <w:t>NotificaPa</w:t>
            </w:r>
            <w:r w:rsidR="00155C9F">
              <w:rPr>
                <w:rFonts w:ascii="Times New Roman" w:hAnsi="Times New Roman" w:cs="Times New Roman"/>
                <w:i/>
                <w:iCs/>
              </w:rPr>
              <w:t>gella</w:t>
            </w:r>
            <w:proofErr w:type="spellEnd"/>
          </w:p>
          <w:p w14:paraId="13D6105B" w14:textId="05620DAB" w:rsidR="006F61BB" w:rsidRPr="00AD2BDB" w:rsidRDefault="006F61BB" w:rsidP="008D633C">
            <w:pPr>
              <w:pStyle w:val="Paragrafoelenco"/>
              <w:numPr>
                <w:ilvl w:val="0"/>
                <w:numId w:val="21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EC5AC9" w:rsidRPr="00D270E9" w14:paraId="4ACDB026" w14:textId="77777777" w:rsidTr="5870F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6BC60B81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27B44BD3" w14:textId="39F5E0B4" w:rsidR="00EC5AC9" w:rsidRPr="00C256C9" w:rsidRDefault="006E154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Notifica Inviata</w:t>
            </w:r>
          </w:p>
        </w:tc>
      </w:tr>
      <w:tr w:rsidR="00EC5AC9" w:rsidRPr="00D270E9" w14:paraId="652F8D30" w14:textId="77777777" w:rsidTr="5870F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FEB7B1E" w14:textId="77777777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17DF1B85" w14:textId="5AC2EDD7" w:rsidR="00EC5AC9" w:rsidRPr="00C07859" w:rsidRDefault="0021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216A6C">
              <w:rPr>
                <w:rFonts w:ascii="Times New Roman" w:hAnsi="Times New Roman" w:cs="Times New Roman"/>
                <w:i/>
                <w:iCs/>
              </w:rPr>
              <w:t>AggiungiVoto</w:t>
            </w:r>
            <w:proofErr w:type="spellEnd"/>
            <w:r>
              <w:rPr>
                <w:rFonts w:ascii="Times New Roman" w:hAnsi="Times New Roman" w:cs="Times New Roman"/>
                <w:i/>
                <w:iCs/>
              </w:rPr>
              <w:t xml:space="preserve">, </w:t>
            </w:r>
            <w:proofErr w:type="spellStart"/>
            <w:r w:rsidRPr="00216A6C">
              <w:rPr>
                <w:rFonts w:ascii="Times New Roman" w:hAnsi="Times New Roman" w:cs="Times New Roman"/>
                <w:i/>
                <w:iCs/>
              </w:rPr>
              <w:t>AggiornaPagella</w:t>
            </w:r>
            <w:proofErr w:type="spellEnd"/>
            <w:r>
              <w:rPr>
                <w:rFonts w:ascii="Times New Roman" w:hAnsi="Times New Roman" w:cs="Times New Roman"/>
                <w:i/>
                <w:iCs/>
              </w:rPr>
              <w:t xml:space="preserve">, </w:t>
            </w:r>
            <w:proofErr w:type="spellStart"/>
            <w:r w:rsidR="005C1CAF">
              <w:rPr>
                <w:rFonts w:ascii="Times New Roman" w:hAnsi="Times New Roman" w:cs="Times New Roman"/>
                <w:i/>
                <w:iCs/>
              </w:rPr>
              <w:t>NotificaInsufficienza</w:t>
            </w:r>
            <w:proofErr w:type="spellEnd"/>
            <w:r w:rsidR="005C1CAF">
              <w:rPr>
                <w:rFonts w:ascii="Times New Roman" w:hAnsi="Times New Roman" w:cs="Times New Roman"/>
                <w:i/>
                <w:iCs/>
              </w:rPr>
              <w:t xml:space="preserve">, </w:t>
            </w:r>
            <w:proofErr w:type="spellStart"/>
            <w:r w:rsidR="005C1CAF" w:rsidRPr="005C1CAF">
              <w:rPr>
                <w:rFonts w:ascii="Times New Roman" w:hAnsi="Times New Roman" w:cs="Times New Roman"/>
                <w:i/>
                <w:iCs/>
              </w:rPr>
              <w:t>NotificaPagella</w:t>
            </w:r>
            <w:proofErr w:type="spellEnd"/>
          </w:p>
        </w:tc>
      </w:tr>
      <w:tr w:rsidR="00EC5AC9" w:rsidRPr="00D270E9" w14:paraId="296FEA48" w14:textId="77777777" w:rsidTr="00800E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8" w:type="dxa"/>
            <w:gridSpan w:val="3"/>
          </w:tcPr>
          <w:p w14:paraId="2F0DBFD3" w14:textId="248EFF20" w:rsidR="00EC5AC9" w:rsidRPr="00D270E9" w:rsidRDefault="00EC5AC9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800E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6945" w:type="dxa"/>
          </w:tcPr>
          <w:p w14:paraId="3D84C46A" w14:textId="77777777" w:rsidR="00EC5AC9" w:rsidRPr="00091249" w:rsidRDefault="00EC5AC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5AB44EBD" w14:textId="6B5C3C5C" w:rsidR="00C80302" w:rsidRDefault="00C80302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312"/>
        <w:gridCol w:w="7087"/>
      </w:tblGrid>
      <w:tr w:rsidR="00707FE0" w:rsidRPr="00D270E9" w14:paraId="286F9E0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03FD7A18" w14:textId="77777777" w:rsidR="00707FE0" w:rsidRPr="0055280E" w:rsidRDefault="00707FE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  <w:gridSpan w:val="2"/>
          </w:tcPr>
          <w:p w14:paraId="2E41ABFC" w14:textId="2955E38A" w:rsidR="00707FE0" w:rsidRPr="0055280E" w:rsidRDefault="00444951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Notifica</w:t>
            </w:r>
            <w:r w:rsidR="00826ACC">
              <w:rPr>
                <w:rFonts w:ascii="Times New Roman" w:hAnsi="Times New Roman" w:cs="Times New Roman"/>
              </w:rPr>
              <w:t>Insufficenza</w:t>
            </w:r>
            <w:proofErr w:type="spellEnd"/>
          </w:p>
        </w:tc>
      </w:tr>
      <w:tr w:rsidR="00707FE0" w:rsidRPr="00D270E9" w14:paraId="1D675F6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D0EC803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  <w:gridSpan w:val="2"/>
          </w:tcPr>
          <w:p w14:paraId="1B1C07E3" w14:textId="2209E8AF" w:rsidR="00707FE0" w:rsidRPr="00D270E9" w:rsidRDefault="00707FE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</w:t>
            </w:r>
            <w:r w:rsidR="00826ACC">
              <w:rPr>
                <w:rFonts w:ascii="Times New Roman" w:hAnsi="Times New Roman" w:cs="Times New Roman"/>
              </w:rPr>
              <w:t>rvizio</w:t>
            </w:r>
            <w:r w:rsidR="00FE21EE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707FE0" w:rsidRPr="00D270E9" w14:paraId="7367DF5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1C43815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  <w:gridSpan w:val="2"/>
          </w:tcPr>
          <w:p w14:paraId="7FA8378B" w14:textId="77777777" w:rsidR="00707FE0" w:rsidRPr="00D270E9" w:rsidRDefault="00707F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707FE0" w:rsidRPr="00D270E9" w14:paraId="77517C6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2F09CAB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  <w:gridSpan w:val="2"/>
          </w:tcPr>
          <w:p w14:paraId="13B73AA5" w14:textId="5A7F664F" w:rsidR="00707FE0" w:rsidRPr="00D270E9" w:rsidRDefault="00155C9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invia una notifica ai genitori dell’alunno per notificare l’insufficienza</w:t>
            </w:r>
          </w:p>
        </w:tc>
      </w:tr>
      <w:tr w:rsidR="00707FE0" w:rsidRPr="00D270E9" w14:paraId="5B9A885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0C1F02B8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  <w:gridSpan w:val="2"/>
          </w:tcPr>
          <w:p w14:paraId="1CB80B69" w14:textId="2BD07310" w:rsidR="00707FE0" w:rsidRPr="00121F6D" w:rsidRDefault="00121F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121F6D">
              <w:rPr>
                <w:rFonts w:ascii="Times New Roman" w:hAnsi="Times New Roman" w:cs="Times New Roman"/>
                <w:i/>
                <w:iCs/>
              </w:rPr>
              <w:t>VotoInsufficiente</w:t>
            </w:r>
            <w:proofErr w:type="spellEnd"/>
          </w:p>
        </w:tc>
      </w:tr>
      <w:tr w:rsidR="00707FE0" w:rsidRPr="00D270E9" w14:paraId="2085CCF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526C8F13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29B9AB36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3"/>
          </w:tcPr>
          <w:p w14:paraId="2305186D" w14:textId="540283DF" w:rsidR="00AB4AC9" w:rsidRPr="003D1902" w:rsidRDefault="00AB4AC9" w:rsidP="008D633C">
            <w:pPr>
              <w:pStyle w:val="Paragrafoelenco"/>
              <w:numPr>
                <w:ilvl w:val="0"/>
                <w:numId w:val="2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D1902">
              <w:rPr>
                <w:rFonts w:ascii="Times New Roman" w:hAnsi="Times New Roman" w:cs="Times New Roman"/>
              </w:rPr>
              <w:t xml:space="preserve">Il sistema cerca il genitore corrispondente alla matricola </w:t>
            </w:r>
            <w:r w:rsidR="003D1902" w:rsidRPr="003D1902">
              <w:rPr>
                <w:rFonts w:ascii="Times New Roman" w:hAnsi="Times New Roman" w:cs="Times New Roman"/>
              </w:rPr>
              <w:t xml:space="preserve">dell’alunno che ha ricevuto un’insufficienza </w:t>
            </w:r>
            <w:r w:rsidRPr="003D1902">
              <w:rPr>
                <w:rFonts w:ascii="Times New Roman" w:hAnsi="Times New Roman" w:cs="Times New Roman"/>
              </w:rPr>
              <w:t>e prende l’email</w:t>
            </w:r>
          </w:p>
          <w:p w14:paraId="6C406085" w14:textId="75FFF6FA" w:rsidR="00FC4B36" w:rsidRPr="002C5C55" w:rsidRDefault="00AA67F2" w:rsidP="008D633C">
            <w:pPr>
              <w:pStyle w:val="Paragrafoelenco"/>
              <w:numPr>
                <w:ilvl w:val="0"/>
                <w:numId w:val="2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scrive una email il cui oggetto sarà “Notifica Insufficienza” e </w:t>
            </w:r>
            <w:r w:rsidR="008740CF">
              <w:rPr>
                <w:rFonts w:ascii="Times New Roman" w:hAnsi="Times New Roman" w:cs="Times New Roman"/>
              </w:rPr>
              <w:t>nel corpo specificherà voto,</w:t>
            </w:r>
            <w:r w:rsidR="00F90E69">
              <w:rPr>
                <w:rFonts w:ascii="Times New Roman" w:hAnsi="Times New Roman" w:cs="Times New Roman"/>
              </w:rPr>
              <w:t xml:space="preserve"> </w:t>
            </w:r>
            <w:r w:rsidR="008740CF">
              <w:rPr>
                <w:rFonts w:ascii="Times New Roman" w:hAnsi="Times New Roman" w:cs="Times New Roman"/>
              </w:rPr>
              <w:t>materia e data</w:t>
            </w:r>
            <w:r w:rsidR="002C5C55">
              <w:rPr>
                <w:rFonts w:ascii="Times New Roman" w:hAnsi="Times New Roman" w:cs="Times New Roman"/>
              </w:rPr>
              <w:t xml:space="preserve"> e la invia</w:t>
            </w:r>
          </w:p>
          <w:p w14:paraId="679D9938" w14:textId="47B36D74" w:rsidR="00511313" w:rsidRPr="00511313" w:rsidRDefault="008740CF" w:rsidP="008D633C">
            <w:pPr>
              <w:pStyle w:val="Paragrafoelenco"/>
              <w:numPr>
                <w:ilvl w:val="1"/>
                <w:numId w:val="2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11313">
              <w:rPr>
                <w:rFonts w:ascii="Times New Roman" w:hAnsi="Times New Roman" w:cs="Times New Roman"/>
              </w:rPr>
              <w:t xml:space="preserve">Se </w:t>
            </w:r>
            <w:r w:rsidR="007A1E1F" w:rsidRPr="00511313">
              <w:rPr>
                <w:rFonts w:ascii="Times New Roman" w:hAnsi="Times New Roman" w:cs="Times New Roman"/>
              </w:rPr>
              <w:t>l’operazione va a buon fine,</w:t>
            </w:r>
            <w:r w:rsidR="00511313" w:rsidRPr="00511313">
              <w:t xml:space="preserve"> </w:t>
            </w:r>
            <w:r w:rsidR="00511313" w:rsidRPr="00511313">
              <w:rPr>
                <w:rFonts w:ascii="Times New Roman" w:hAnsi="Times New Roman" w:cs="Times New Roman"/>
              </w:rPr>
              <w:t>il sistema manda un messaggio di</w:t>
            </w:r>
            <w:r w:rsidR="00511313">
              <w:rPr>
                <w:rFonts w:ascii="Times New Roman" w:hAnsi="Times New Roman" w:cs="Times New Roman"/>
              </w:rPr>
              <w:t xml:space="preserve"> </w:t>
            </w:r>
            <w:r w:rsidR="00F90E69">
              <w:rPr>
                <w:rFonts w:ascii="Times New Roman" w:hAnsi="Times New Roman" w:cs="Times New Roman"/>
              </w:rPr>
              <w:t>MESSAGGIO INVIATO</w:t>
            </w:r>
            <w:r w:rsidR="00511313" w:rsidRPr="00511313">
              <w:rPr>
                <w:rFonts w:ascii="Times New Roman" w:hAnsi="Times New Roman" w:cs="Times New Roman"/>
              </w:rPr>
              <w:t>.</w:t>
            </w:r>
          </w:p>
          <w:p w14:paraId="5E41E1F1" w14:textId="2A73CF37" w:rsidR="00707FE0" w:rsidRPr="00AD2BDB" w:rsidRDefault="008740CF" w:rsidP="008D633C">
            <w:pPr>
              <w:pStyle w:val="Paragrafoelenco"/>
              <w:numPr>
                <w:ilvl w:val="0"/>
                <w:numId w:val="2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707FE0" w:rsidRPr="00D270E9" w14:paraId="05EAA41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8150795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  <w:gridSpan w:val="2"/>
          </w:tcPr>
          <w:p w14:paraId="69D0AF86" w14:textId="4FE70B55" w:rsidR="00707FE0" w:rsidRPr="00C256C9" w:rsidRDefault="00121F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Il messaggio è stato inviato</w:t>
            </w:r>
          </w:p>
        </w:tc>
      </w:tr>
      <w:tr w:rsidR="00707FE0" w:rsidRPr="00D270E9" w14:paraId="15FD18A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15A4C15F" w14:textId="77777777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  <w:gridSpan w:val="2"/>
          </w:tcPr>
          <w:p w14:paraId="6C9B1EE5" w14:textId="6788CE76" w:rsidR="00707FE0" w:rsidRPr="00C07859" w:rsidRDefault="0021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216A6C"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</w:p>
        </w:tc>
      </w:tr>
      <w:tr w:rsidR="00707FE0" w:rsidRPr="00D270E9" w14:paraId="722B8E11" w14:textId="77777777" w:rsidTr="009B0A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6" w:type="dxa"/>
            <w:gridSpan w:val="3"/>
          </w:tcPr>
          <w:p w14:paraId="3C22E4E0" w14:textId="357158F1" w:rsidR="00707FE0" w:rsidRPr="00D270E9" w:rsidRDefault="00707FE0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  <w:r w:rsidR="009B0A04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087" w:type="dxa"/>
          </w:tcPr>
          <w:p w14:paraId="21B32F55" w14:textId="2F319052" w:rsidR="00707FE0" w:rsidRPr="00091249" w:rsidRDefault="004E648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4E648D">
              <w:rPr>
                <w:rFonts w:ascii="Times New Roman" w:hAnsi="Times New Roman" w:cs="Times New Roman"/>
              </w:rPr>
              <w:t>.1.</w:t>
            </w:r>
            <w:r w:rsidRPr="004E648D">
              <w:rPr>
                <w:rFonts w:ascii="Times New Roman" w:hAnsi="Times New Roman" w:cs="Times New Roman"/>
              </w:rPr>
              <w:tab/>
              <w:t>Se l’operazione non va a buon fine, il sistema manda un messaggio di ERRORE</w:t>
            </w:r>
          </w:p>
        </w:tc>
      </w:tr>
    </w:tbl>
    <w:p w14:paraId="0D499184" w14:textId="77777777" w:rsidR="00855DDB" w:rsidRDefault="00855DDB"/>
    <w:tbl>
      <w:tblPr>
        <w:tblStyle w:val="Elencotab31"/>
        <w:tblW w:w="10093" w:type="dxa"/>
        <w:tblInd w:w="108" w:type="dxa"/>
        <w:tblLook w:val="04A0" w:firstRow="1" w:lastRow="0" w:firstColumn="1" w:lastColumn="0" w:noHBand="0" w:noVBand="1"/>
      </w:tblPr>
      <w:tblGrid>
        <w:gridCol w:w="2297"/>
        <w:gridCol w:w="397"/>
        <w:gridCol w:w="7399"/>
      </w:tblGrid>
      <w:tr w:rsidR="00FE21EE" w:rsidRPr="00D270E9" w14:paraId="30852836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94" w:type="dxa"/>
            <w:gridSpan w:val="2"/>
          </w:tcPr>
          <w:p w14:paraId="41219F91" w14:textId="77777777" w:rsidR="00FE21EE" w:rsidRPr="0055280E" w:rsidRDefault="00FE21E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 d</w:t>
            </w:r>
            <w:r w:rsidRPr="0055280E">
              <w:rPr>
                <w:rFonts w:ascii="Times New Roman" w:hAnsi="Times New Roman" w:cs="Times New Roman"/>
              </w:rPr>
              <w:t>’uso</w:t>
            </w:r>
            <w:r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399" w:type="dxa"/>
          </w:tcPr>
          <w:p w14:paraId="41F35EB5" w14:textId="5ED1BA30" w:rsidR="00FE21EE" w:rsidRPr="0055280E" w:rsidRDefault="00FE21EE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NotificaPagella</w:t>
            </w:r>
            <w:proofErr w:type="spellEnd"/>
          </w:p>
        </w:tc>
      </w:tr>
      <w:tr w:rsidR="00FE21EE" w:rsidRPr="00D270E9" w14:paraId="6F05A0E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7F646D04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primario</w:t>
            </w:r>
          </w:p>
        </w:tc>
        <w:tc>
          <w:tcPr>
            <w:tcW w:w="7399" w:type="dxa"/>
          </w:tcPr>
          <w:p w14:paraId="4AB724A5" w14:textId="77777777" w:rsidR="00FE21EE" w:rsidRPr="00D270E9" w:rsidRDefault="00FE21EE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 email</w:t>
            </w:r>
          </w:p>
        </w:tc>
      </w:tr>
      <w:tr w:rsidR="00FE21EE" w:rsidRPr="00D270E9" w14:paraId="66CEAF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45FA013A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Attore secondario</w:t>
            </w:r>
          </w:p>
        </w:tc>
        <w:tc>
          <w:tcPr>
            <w:tcW w:w="7399" w:type="dxa"/>
          </w:tcPr>
          <w:p w14:paraId="230DE31E" w14:textId="77777777" w:rsidR="00FE21EE" w:rsidRPr="00D270E9" w:rsidRDefault="00FE21E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21EE" w:rsidRPr="00D270E9" w14:paraId="78678B4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22332ED1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Descrizione</w:t>
            </w:r>
          </w:p>
        </w:tc>
        <w:tc>
          <w:tcPr>
            <w:tcW w:w="7399" w:type="dxa"/>
          </w:tcPr>
          <w:p w14:paraId="2097BE2D" w14:textId="740626C5" w:rsidR="00FE21EE" w:rsidRPr="00D270E9" w:rsidRDefault="00155C9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sistema invia una notifica ai genitori degli alunni per notificare l’arrivo delle pagelle</w:t>
            </w:r>
          </w:p>
        </w:tc>
      </w:tr>
      <w:tr w:rsidR="00FE21EE" w:rsidRPr="00D270E9" w14:paraId="063F9F3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75809B3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Pre-Condizioni</w:t>
            </w:r>
          </w:p>
        </w:tc>
        <w:tc>
          <w:tcPr>
            <w:tcW w:w="7399" w:type="dxa"/>
          </w:tcPr>
          <w:p w14:paraId="4778F444" w14:textId="357164E4" w:rsidR="00FE21EE" w:rsidRPr="00121F6D" w:rsidRDefault="00121F6D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121F6D">
              <w:rPr>
                <w:rFonts w:ascii="Times New Roman" w:hAnsi="Times New Roman" w:cs="Times New Roman"/>
                <w:i/>
                <w:iCs/>
              </w:rPr>
              <w:t>PagelleApprovate</w:t>
            </w:r>
            <w:proofErr w:type="spellEnd"/>
          </w:p>
        </w:tc>
      </w:tr>
      <w:tr w:rsidR="00FE21EE" w:rsidRPr="00D270E9" w14:paraId="1EE46DB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7" w:type="dxa"/>
          </w:tcPr>
          <w:p w14:paraId="51CA96AE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64036B6C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principale</w:t>
            </w:r>
          </w:p>
        </w:tc>
        <w:tc>
          <w:tcPr>
            <w:tcW w:w="7796" w:type="dxa"/>
            <w:gridSpan w:val="2"/>
          </w:tcPr>
          <w:p w14:paraId="187ACB0A" w14:textId="4FF9A843" w:rsidR="005C1CAF" w:rsidRDefault="005C1CAF" w:rsidP="008D633C">
            <w:pPr>
              <w:pStyle w:val="Paragrafoelenco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prende </w:t>
            </w:r>
            <w:r w:rsidR="00E65F46">
              <w:rPr>
                <w:rFonts w:ascii="Times New Roman" w:hAnsi="Times New Roman" w:cs="Times New Roman"/>
              </w:rPr>
              <w:t>dalla classe le matricole di tutti gli alunni</w:t>
            </w:r>
          </w:p>
          <w:p w14:paraId="4C07555B" w14:textId="69D7DE61" w:rsidR="00E65F46" w:rsidRDefault="00E65F46" w:rsidP="008D633C">
            <w:pPr>
              <w:pStyle w:val="Paragrafoelenco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cerca i genitori collegati a quelle matricole e </w:t>
            </w:r>
            <w:r w:rsidR="00AB4AC9">
              <w:rPr>
                <w:rFonts w:ascii="Times New Roman" w:hAnsi="Times New Roman" w:cs="Times New Roman"/>
              </w:rPr>
              <w:t>prende le email</w:t>
            </w:r>
          </w:p>
          <w:p w14:paraId="62D4029A" w14:textId="6BA3871B" w:rsidR="00EE4F90" w:rsidRDefault="00EE4F90" w:rsidP="008D633C">
            <w:pPr>
              <w:pStyle w:val="Paragrafoelenco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scrive una email il cui oggetto sarà “Notifica Pagella” e nel corpo specificherà la classe, </w:t>
            </w:r>
            <w:r w:rsidRPr="00EE4F90">
              <w:rPr>
                <w:rFonts w:ascii="Times New Roman" w:hAnsi="Times New Roman" w:cs="Times New Roman"/>
              </w:rPr>
              <w:t>il quadrimestre</w:t>
            </w:r>
            <w:r>
              <w:rPr>
                <w:rFonts w:ascii="Times New Roman" w:hAnsi="Times New Roman" w:cs="Times New Roman"/>
              </w:rPr>
              <w:t xml:space="preserve"> e l’anno scolastico. </w:t>
            </w:r>
          </w:p>
          <w:p w14:paraId="7A74B1D2" w14:textId="77777777" w:rsidR="00EE4F90" w:rsidRPr="00511313" w:rsidRDefault="00EE4F90" w:rsidP="008D633C">
            <w:pPr>
              <w:pStyle w:val="Paragrafoelenco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Il sistema invia il messaggio di posta elettronica grazie alla casella di posta </w:t>
            </w:r>
            <w:r w:rsidRPr="00511313">
              <w:rPr>
                <w:rFonts w:ascii="Times New Roman" w:hAnsi="Times New Roman" w:cs="Times New Roman"/>
              </w:rPr>
              <w:t>elettronica</w:t>
            </w:r>
          </w:p>
          <w:p w14:paraId="69D6CA5C" w14:textId="31068BB7" w:rsidR="00EE4F90" w:rsidRPr="00511313" w:rsidRDefault="00EE4F90" w:rsidP="008D633C">
            <w:pPr>
              <w:pStyle w:val="Paragrafoelenco"/>
              <w:numPr>
                <w:ilvl w:val="1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11313">
              <w:rPr>
                <w:rFonts w:ascii="Times New Roman" w:hAnsi="Times New Roman" w:cs="Times New Roman"/>
              </w:rPr>
              <w:t>Se l’operazione va a buon fine,</w:t>
            </w:r>
            <w:r w:rsidRPr="00511313">
              <w:t xml:space="preserve"> </w:t>
            </w:r>
            <w:r w:rsidRPr="00511313">
              <w:rPr>
                <w:rFonts w:ascii="Times New Roman" w:hAnsi="Times New Roman" w:cs="Times New Roman"/>
              </w:rPr>
              <w:t>il sistema manda un messaggio di</w:t>
            </w:r>
            <w:r>
              <w:rPr>
                <w:rFonts w:ascii="Times New Roman" w:hAnsi="Times New Roman" w:cs="Times New Roman"/>
              </w:rPr>
              <w:t xml:space="preserve"> MESSAGGI INVIAT</w:t>
            </w:r>
            <w:r w:rsidR="00B90B0F">
              <w:rPr>
                <w:rFonts w:ascii="Times New Roman" w:hAnsi="Times New Roman" w:cs="Times New Roman"/>
              </w:rPr>
              <w:t>I</w:t>
            </w:r>
            <w:r w:rsidRPr="00511313">
              <w:rPr>
                <w:rFonts w:ascii="Times New Roman" w:hAnsi="Times New Roman" w:cs="Times New Roman"/>
              </w:rPr>
              <w:t>.</w:t>
            </w:r>
          </w:p>
          <w:p w14:paraId="4D85BE5A" w14:textId="4E2685B2" w:rsidR="00FE21EE" w:rsidRPr="00AD2BDB" w:rsidRDefault="00EE4F90" w:rsidP="008D633C">
            <w:pPr>
              <w:pStyle w:val="Paragrafoelenco"/>
              <w:numPr>
                <w:ilvl w:val="0"/>
                <w:numId w:val="24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Il caso d’uso termina</w:t>
            </w:r>
          </w:p>
        </w:tc>
      </w:tr>
      <w:tr w:rsidR="00FE21EE" w:rsidRPr="00D270E9" w14:paraId="7D1CD0B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C5107D4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Post-Condizioni</w:t>
            </w:r>
          </w:p>
        </w:tc>
        <w:tc>
          <w:tcPr>
            <w:tcW w:w="7399" w:type="dxa"/>
          </w:tcPr>
          <w:p w14:paraId="0BA61268" w14:textId="3BD1BBB9" w:rsidR="00FE21EE" w:rsidRPr="00C256C9" w:rsidRDefault="0021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</w:rPr>
            </w:pPr>
            <w:r>
              <w:rPr>
                <w:rFonts w:ascii="Times New Roman" w:hAnsi="Times New Roman" w:cs="Times New Roman"/>
                <w:iCs/>
              </w:rPr>
              <w:t>I messaggi sono stati inviati</w:t>
            </w:r>
          </w:p>
        </w:tc>
      </w:tr>
      <w:tr w:rsidR="00FE21EE" w:rsidRPr="00D270E9" w14:paraId="140C450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557FA10B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Casi d’uso correlati</w:t>
            </w:r>
          </w:p>
        </w:tc>
        <w:tc>
          <w:tcPr>
            <w:tcW w:w="7399" w:type="dxa"/>
          </w:tcPr>
          <w:p w14:paraId="1C52156A" w14:textId="3F6A6F1F" w:rsidR="00FE21EE" w:rsidRPr="00C07859" w:rsidRDefault="0021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216A6C">
              <w:rPr>
                <w:rFonts w:ascii="Times New Roman" w:hAnsi="Times New Roman" w:cs="Times New Roman"/>
                <w:i/>
                <w:iCs/>
              </w:rPr>
              <w:t>InviaNotifica</w:t>
            </w:r>
            <w:proofErr w:type="spellEnd"/>
          </w:p>
        </w:tc>
      </w:tr>
      <w:tr w:rsidR="00FE21EE" w:rsidRPr="00D270E9" w14:paraId="3D69E86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gridSpan w:val="2"/>
          </w:tcPr>
          <w:p w14:paraId="35BFBB09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 w:rsidRPr="00D270E9">
              <w:rPr>
                <w:rFonts w:ascii="Times New Roman" w:hAnsi="Times New Roman" w:cs="Times New Roman"/>
              </w:rPr>
              <w:t>Sequenza di eventi</w:t>
            </w:r>
          </w:p>
          <w:p w14:paraId="17771E4A" w14:textId="77777777" w:rsidR="00FE21EE" w:rsidRPr="00D270E9" w:rsidRDefault="00FE21E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alternativi</w:t>
            </w:r>
          </w:p>
        </w:tc>
        <w:tc>
          <w:tcPr>
            <w:tcW w:w="7399" w:type="dxa"/>
          </w:tcPr>
          <w:p w14:paraId="4FD1C470" w14:textId="07D8CADC" w:rsidR="00FE21EE" w:rsidRPr="00091249" w:rsidRDefault="00383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</w:t>
            </w:r>
            <w:r w:rsidRPr="003837B2">
              <w:rPr>
                <w:rFonts w:ascii="Times New Roman" w:hAnsi="Times New Roman" w:cs="Times New Roman"/>
              </w:rPr>
              <w:t>1.</w:t>
            </w:r>
            <w:r w:rsidRPr="003837B2">
              <w:rPr>
                <w:rFonts w:ascii="Times New Roman" w:hAnsi="Times New Roman" w:cs="Times New Roman"/>
              </w:rPr>
              <w:tab/>
              <w:t>Se l’operazione non va a buon fine, il sistema manda un messaggio di ERRORE</w:t>
            </w:r>
          </w:p>
        </w:tc>
      </w:tr>
    </w:tbl>
    <w:p w14:paraId="28484165" w14:textId="77777777" w:rsidR="008C137E" w:rsidRDefault="008C137E"/>
    <w:p w14:paraId="3C7519FF" w14:textId="77777777" w:rsidR="00963A8B" w:rsidRDefault="00963A8B" w:rsidP="00215FAE">
      <w:pPr>
        <w:pStyle w:val="Titolo2"/>
      </w:pPr>
      <w:bookmarkStart w:id="71" w:name="_Toc471905555"/>
      <w:bookmarkStart w:id="72" w:name="_Toc474433557"/>
      <w:bookmarkStart w:id="73" w:name="_Toc474433732"/>
      <w:bookmarkStart w:id="74" w:name="_Toc137743036"/>
      <w:r>
        <w:lastRenderedPageBreak/>
        <w:t>Diagramma delle classi</w:t>
      </w:r>
      <w:bookmarkEnd w:id="71"/>
      <w:bookmarkEnd w:id="72"/>
      <w:bookmarkEnd w:id="73"/>
      <w:bookmarkEnd w:id="74"/>
    </w:p>
    <w:p w14:paraId="0ED9FFCB" w14:textId="1CB3699C" w:rsidR="0058256E" w:rsidRDefault="35ED59F9" w:rsidP="00234694">
      <w:r>
        <w:t>Per il diagramma delle classi di analisi s</w:t>
      </w:r>
      <w:r w:rsidR="4D12B2AD">
        <w:t>ono</w:t>
      </w:r>
      <w:r w:rsidR="0058256E">
        <w:t xml:space="preserve"> state fatte le seguenti assunzioni:</w:t>
      </w:r>
    </w:p>
    <w:p w14:paraId="4823535A" w14:textId="77777777" w:rsidR="00893C47" w:rsidRDefault="00893C47" w:rsidP="008D633C">
      <w:pPr>
        <w:pStyle w:val="Paragrafoelenco"/>
        <w:numPr>
          <w:ilvl w:val="0"/>
          <w:numId w:val="25"/>
        </w:numPr>
      </w:pPr>
      <w:r w:rsidRPr="00893C47">
        <w:t>A ciascuno studente è associato un unico account Genitore, a cui possono accedere entrambi i genitori (associazione uno a uno).</w:t>
      </w:r>
    </w:p>
    <w:p w14:paraId="64AA92A5" w14:textId="20AFD21D" w:rsidR="00EE4833" w:rsidRDefault="00D45270" w:rsidP="008D633C">
      <w:pPr>
        <w:pStyle w:val="Paragrafoelenco"/>
        <w:numPr>
          <w:ilvl w:val="0"/>
          <w:numId w:val="25"/>
        </w:numPr>
      </w:pPr>
      <w:r w:rsidRPr="00D45270">
        <w:t xml:space="preserve">Una classe contiene un numero </w:t>
      </w:r>
      <w:r w:rsidR="00F15CAE">
        <w:t xml:space="preserve">indefinito </w:t>
      </w:r>
      <w:r w:rsidRPr="00D45270">
        <w:t>di studenti con relazione di aggregazione (</w:t>
      </w:r>
      <w:r w:rsidRPr="00DE40A5">
        <w:rPr>
          <w:i/>
          <w:iCs/>
        </w:rPr>
        <w:t>contenimento lasco</w:t>
      </w:r>
      <w:r w:rsidRPr="00D45270">
        <w:t>).</w:t>
      </w:r>
    </w:p>
    <w:p w14:paraId="0CDE9A48" w14:textId="77777777" w:rsidR="00DE642D" w:rsidRDefault="00EE4833" w:rsidP="008D633C">
      <w:pPr>
        <w:pStyle w:val="Paragrafoelenco"/>
        <w:numPr>
          <w:ilvl w:val="0"/>
          <w:numId w:val="25"/>
        </w:numPr>
      </w:pPr>
      <w:r w:rsidRPr="00EE4833">
        <w:t>Il registro elettronico, invece, contiene un numero indefinito di attività con relazione di composizione (</w:t>
      </w:r>
      <w:r w:rsidRPr="00DE40A5">
        <w:rPr>
          <w:i/>
          <w:iCs/>
        </w:rPr>
        <w:t>contenimento stretto</w:t>
      </w:r>
      <w:r w:rsidRPr="00EE4833">
        <w:t>).</w:t>
      </w:r>
    </w:p>
    <w:p w14:paraId="4A4FEA58" w14:textId="6993408B" w:rsidR="00234694" w:rsidRPr="00234694" w:rsidRDefault="009100B2" w:rsidP="008D633C">
      <w:pPr>
        <w:pStyle w:val="Paragrafoelenco"/>
        <w:numPr>
          <w:ilvl w:val="0"/>
          <w:numId w:val="25"/>
        </w:numPr>
      </w:pPr>
      <w:r>
        <w:t xml:space="preserve">L’associazione uno a molti tra </w:t>
      </w:r>
      <w:proofErr w:type="spellStart"/>
      <w:r>
        <w:t>MateriaInsegnata</w:t>
      </w:r>
      <w:proofErr w:type="spellEnd"/>
      <w:r>
        <w:t xml:space="preserve"> a Docente è dovuta al fatto che </w:t>
      </w:r>
      <w:r w:rsidR="0078446A">
        <w:t xml:space="preserve">con </w:t>
      </w:r>
      <w:r w:rsidR="002A1D71">
        <w:t xml:space="preserve">la classe </w:t>
      </w:r>
      <w:proofErr w:type="spellStart"/>
      <w:proofErr w:type="gramStart"/>
      <w:r w:rsidR="0004707D">
        <w:t>MateriaInsegnata</w:t>
      </w:r>
      <w:proofErr w:type="spellEnd"/>
      <w:proofErr w:type="gramEnd"/>
      <w:r w:rsidR="0004707D">
        <w:t xml:space="preserve"> intendiamo l</w:t>
      </w:r>
      <w:r w:rsidR="00623AF3">
        <w:t xml:space="preserve">a materia </w:t>
      </w:r>
      <w:r w:rsidR="002A1D71">
        <w:t xml:space="preserve">insegnata da uno specifico docente </w:t>
      </w:r>
      <w:r w:rsidR="00C76FF3">
        <w:t>in una specifica classe.</w:t>
      </w:r>
      <w:r w:rsidR="00D97D3D">
        <w:br/>
      </w:r>
    </w:p>
    <w:p w14:paraId="0F73CFBF" w14:textId="21E2AE3E" w:rsidR="00816C7B" w:rsidRPr="00AD36B1" w:rsidRDefault="00033A31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0434C21" wp14:editId="476CB2FA">
            <wp:extent cx="6116320" cy="5371465"/>
            <wp:effectExtent l="0" t="0" r="0" b="635"/>
            <wp:docPr id="833747565" name="Immagine 833747565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7565" name="Immagine 1" descr="Immagine che contiene testo, diagramma, schermata, Parallelo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B26" w14:textId="3AE837E4" w:rsidR="00816C7B" w:rsidRDefault="00816C7B"/>
    <w:p w14:paraId="2EE39809" w14:textId="77777777" w:rsidR="00816C7B" w:rsidRDefault="00816C7B"/>
    <w:p w14:paraId="48461EE8" w14:textId="77777777" w:rsidR="00816C7B" w:rsidRDefault="00816C7B"/>
    <w:p w14:paraId="73C01704" w14:textId="3FD260BC" w:rsidR="00816C7B" w:rsidRDefault="00816C7B"/>
    <w:p w14:paraId="03E0D6A7" w14:textId="77777777" w:rsidR="00A92DF1" w:rsidRDefault="00A92DF1" w:rsidP="00C93C6D"/>
    <w:p w14:paraId="46E89E18" w14:textId="77777777" w:rsidR="00A92DF1" w:rsidRDefault="00A92DF1" w:rsidP="00C93C6D"/>
    <w:p w14:paraId="2B8E406B" w14:textId="77777777" w:rsidR="00A92DF1" w:rsidRDefault="00A92DF1" w:rsidP="00C93C6D"/>
    <w:p w14:paraId="3211E09B" w14:textId="77777777" w:rsidR="00A92DF1" w:rsidRDefault="00A92DF1" w:rsidP="00C93C6D"/>
    <w:p w14:paraId="233759BE" w14:textId="5D289A8F" w:rsidR="00C93C6D" w:rsidRDefault="00C93C6D" w:rsidP="00C93C6D">
      <w:r>
        <w:t xml:space="preserve">A partire da questo Class Diagram </w:t>
      </w:r>
      <w:r w:rsidR="001F2143">
        <w:t>s</w:t>
      </w:r>
      <w:r>
        <w:t xml:space="preserve">emplificato è stato fatto un raffinamento. </w:t>
      </w:r>
    </w:p>
    <w:p w14:paraId="1D7AA22C" w14:textId="75C7EF89" w:rsidR="00C93C6D" w:rsidRDefault="00C93C6D" w:rsidP="00C93C6D">
      <w:r>
        <w:t>Infatti, sono state specificate le responsabilità delle principali operazioni dedotte dall'analisi dei casi d'uso</w:t>
      </w:r>
      <w:r w:rsidR="00193564">
        <w:t xml:space="preserve"> per le classi già inserite nel precedente Class Diagram</w:t>
      </w:r>
      <w:r>
        <w:t xml:space="preserve">, ed è stata </w:t>
      </w:r>
    </w:p>
    <w:p w14:paraId="4A32B2A6" w14:textId="4BAB0CDF" w:rsidR="00043AD7" w:rsidRDefault="00C93C6D">
      <w:r>
        <w:t>aggiunta un'ulteriore classe Istituto, alla quale sono state attribuite le responsabilità di registrare nuovi utenti e di istanziare le classi.</w:t>
      </w:r>
    </w:p>
    <w:p w14:paraId="1A183369" w14:textId="77777777" w:rsidR="006714C1" w:rsidRDefault="006714C1"/>
    <w:p w14:paraId="30245BD1" w14:textId="77777777" w:rsidR="00837516" w:rsidRDefault="00837516"/>
    <w:p w14:paraId="1455068A" w14:textId="77777777" w:rsidR="006714C1" w:rsidRDefault="006714C1"/>
    <w:p w14:paraId="635B8CE8" w14:textId="650C8F69" w:rsidR="5D4E2049" w:rsidRDefault="5D4E2049" w:rsidP="5D4E2049"/>
    <w:p w14:paraId="30B10F74" w14:textId="3061DB89" w:rsidR="005D4907" w:rsidRDefault="00320201">
      <w:r>
        <w:rPr>
          <w:noProof/>
        </w:rPr>
        <w:drawing>
          <wp:inline distT="0" distB="0" distL="0" distR="0" wp14:anchorId="352FE1C6" wp14:editId="2DA11E9A">
            <wp:extent cx="6116320" cy="5299710"/>
            <wp:effectExtent l="0" t="0" r="0" b="0"/>
            <wp:docPr id="1005830237" name="Immagine 1005830237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30237" name="Immagine 1" descr="Immagine che contiene testo, diagramma, schermata, Parallel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BF53" w14:textId="57F81D2E" w:rsidR="009E7D14" w:rsidRDefault="009E7D14"/>
    <w:p w14:paraId="6302307A" w14:textId="77777777" w:rsidR="00A92DF1" w:rsidRDefault="00A92DF1"/>
    <w:p w14:paraId="4D7B5CF4" w14:textId="77777777" w:rsidR="00662478" w:rsidRDefault="00662478"/>
    <w:p w14:paraId="3F48388C" w14:textId="77777777" w:rsidR="00A92DF1" w:rsidRDefault="00A92DF1"/>
    <w:p w14:paraId="7DCEDA9A" w14:textId="77777777" w:rsidR="00A528E7" w:rsidRDefault="00A528E7"/>
    <w:p w14:paraId="7333D792" w14:textId="77777777" w:rsidR="00A528E7" w:rsidRDefault="00A528E7"/>
    <w:p w14:paraId="4529989F" w14:textId="77777777" w:rsidR="00A528E7" w:rsidRDefault="00A528E7"/>
    <w:p w14:paraId="51E5CF0F" w14:textId="77777777" w:rsidR="00A528E7" w:rsidRDefault="00A528E7"/>
    <w:p w14:paraId="0FA5BBA1" w14:textId="77777777" w:rsidR="00D85BA3" w:rsidRDefault="008B43A5">
      <w:r>
        <w:lastRenderedPageBreak/>
        <w:t xml:space="preserve">L’Istituto scolastico </w:t>
      </w:r>
      <w:r w:rsidR="00EC6DDD">
        <w:t>tiene traccia di tutti gli utenti della piattaforma</w:t>
      </w:r>
      <w:r w:rsidR="00D30C27">
        <w:t xml:space="preserve"> e</w:t>
      </w:r>
      <w:r w:rsidR="00356AA0">
        <w:t xml:space="preserve"> si compone di varie classi</w:t>
      </w:r>
      <w:r w:rsidR="006D7A65">
        <w:t xml:space="preserve">. A questa classe contenitore è stata data </w:t>
      </w:r>
      <w:r w:rsidR="00581C82">
        <w:t xml:space="preserve">quindi </w:t>
      </w:r>
      <w:r w:rsidR="006D7A65">
        <w:t>la responsabilit</w:t>
      </w:r>
      <w:r w:rsidR="00581C82">
        <w:t>à di registrare gli utenti della piattaforma</w:t>
      </w:r>
      <w:r w:rsidR="001104C7">
        <w:t>, inserire</w:t>
      </w:r>
      <w:r w:rsidR="00B60665">
        <w:t xml:space="preserve"> nuove classi e</w:t>
      </w:r>
      <w:r w:rsidR="00846F24">
        <w:t>d effettuare la ricerca sulle classi</w:t>
      </w:r>
      <w:r w:rsidR="006B328D">
        <w:t>.</w:t>
      </w:r>
      <w:r w:rsidR="001F64AF">
        <w:t xml:space="preserve"> </w:t>
      </w:r>
    </w:p>
    <w:p w14:paraId="1A3856B4" w14:textId="77777777" w:rsidR="00D85BA3" w:rsidRDefault="00D85BA3"/>
    <w:p w14:paraId="3619A222" w14:textId="641BD146" w:rsidR="006116FA" w:rsidRDefault="001F64AF">
      <w:r>
        <w:t xml:space="preserve">Per ogni utente il sistema tiene traccia di </w:t>
      </w:r>
      <w:r w:rsidRPr="001F64AF">
        <w:t>nome, cognome, data di nascita, codice fiscale, comune di residenza, email, numero di cellulare, username, password</w:t>
      </w:r>
      <w:r w:rsidR="004D7251">
        <w:t>.</w:t>
      </w:r>
      <w:r w:rsidR="006F5F2E">
        <w:t xml:space="preserve"> </w:t>
      </w:r>
    </w:p>
    <w:p w14:paraId="61E4FA43" w14:textId="77777777" w:rsidR="00DD3B60" w:rsidRDefault="00DD3B60"/>
    <w:p w14:paraId="4625B672" w14:textId="1F08FF33" w:rsidR="00AF5216" w:rsidRDefault="00D87F7E">
      <w:r>
        <w:t>Per ogni gen</w:t>
      </w:r>
      <w:r w:rsidR="000834FF">
        <w:t xml:space="preserve">itore viene specificato lo studente di cui è il genitore, </w:t>
      </w:r>
      <w:r w:rsidR="007C5946">
        <w:t xml:space="preserve">fra le due </w:t>
      </w:r>
      <w:r w:rsidR="0039465E">
        <w:t xml:space="preserve">classi ci sarà quindi </w:t>
      </w:r>
      <w:r w:rsidR="0039465E" w:rsidRPr="00D003A9">
        <w:t>un</w:t>
      </w:r>
      <w:r w:rsidR="005B3773" w:rsidRPr="00D003A9">
        <w:t>’</w:t>
      </w:r>
      <w:r w:rsidR="005B3773" w:rsidRPr="00D003A9">
        <w:rPr>
          <w:i/>
          <w:iCs/>
        </w:rPr>
        <w:t>associazione</w:t>
      </w:r>
      <w:r w:rsidR="00D003A9" w:rsidRPr="00D003A9">
        <w:rPr>
          <w:i/>
          <w:iCs/>
        </w:rPr>
        <w:t xml:space="preserve"> Uno-</w:t>
      </w:r>
      <w:r w:rsidR="0039465E" w:rsidRPr="00D003A9">
        <w:rPr>
          <w:i/>
          <w:iCs/>
        </w:rPr>
        <w:t>a</w:t>
      </w:r>
      <w:r w:rsidR="00D003A9" w:rsidRPr="00D003A9">
        <w:rPr>
          <w:i/>
          <w:iCs/>
        </w:rPr>
        <w:t>-Uno</w:t>
      </w:r>
      <w:r w:rsidR="0039465E">
        <w:t xml:space="preserve">. </w:t>
      </w:r>
    </w:p>
    <w:p w14:paraId="495CFFF3" w14:textId="77777777" w:rsidR="00DD3B60" w:rsidRDefault="00DD3B60"/>
    <w:p w14:paraId="1099D702" w14:textId="77777777" w:rsidR="00D003A9" w:rsidRDefault="0039465E">
      <w:r>
        <w:t>Ogni s</w:t>
      </w:r>
      <w:r w:rsidR="00FF4575">
        <w:t>tudente potr</w:t>
      </w:r>
      <w:r w:rsidR="00F94C72">
        <w:t>à essere iscritto a una o pi</w:t>
      </w:r>
      <w:r w:rsidR="001203B7">
        <w:t>ù classi nel corso della sua carriera scolastica</w:t>
      </w:r>
      <w:r w:rsidR="00F960A4">
        <w:t>, in quanto la singola classe a cui risulta iscritto</w:t>
      </w:r>
      <w:r w:rsidR="000F33D7">
        <w:t xml:space="preserve"> sarà relativa a un </w:t>
      </w:r>
      <w:r w:rsidR="00D003A9">
        <w:t xml:space="preserve">singolo </w:t>
      </w:r>
      <w:r w:rsidR="000F33D7">
        <w:t>anno scolastico</w:t>
      </w:r>
      <w:r w:rsidR="00950F94">
        <w:t xml:space="preserve">. </w:t>
      </w:r>
    </w:p>
    <w:p w14:paraId="65D06357" w14:textId="77777777" w:rsidR="00D003A9" w:rsidRDefault="00950F94">
      <w:r>
        <w:t>Fra le due classi sussiste quindi una relazion</w:t>
      </w:r>
      <w:r w:rsidR="003C0A05">
        <w:t>e di aggregazione (accoppiamento lasco)</w:t>
      </w:r>
      <w:r w:rsidR="000F5BB6">
        <w:t xml:space="preserve">. </w:t>
      </w:r>
    </w:p>
    <w:p w14:paraId="0154DFE6" w14:textId="6D19A431" w:rsidR="000B4D0B" w:rsidRDefault="000F5BB6">
      <w:r>
        <w:t>Ad ogni studente</w:t>
      </w:r>
      <w:r w:rsidR="00B83AA7">
        <w:t xml:space="preserve"> </w:t>
      </w:r>
      <w:r w:rsidR="002E6B42">
        <w:t>sono associa</w:t>
      </w:r>
      <w:r w:rsidR="00E0480E">
        <w:t>t</w:t>
      </w:r>
      <w:r w:rsidR="002E6B42">
        <w:t xml:space="preserve">e più </w:t>
      </w:r>
      <w:r w:rsidR="00D51C45">
        <w:t>pag</w:t>
      </w:r>
      <w:r w:rsidR="002E6B42">
        <w:t>elle, una per ogni quadrimestre</w:t>
      </w:r>
      <w:r w:rsidR="00D51C45">
        <w:t xml:space="preserve">, </w:t>
      </w:r>
      <w:r w:rsidR="00E975EF">
        <w:t xml:space="preserve">e </w:t>
      </w:r>
      <w:r w:rsidR="00016EA6">
        <w:t xml:space="preserve">ognuna si compone di più </w:t>
      </w:r>
      <w:r w:rsidR="00E975EF">
        <w:t>giud</w:t>
      </w:r>
      <w:r w:rsidR="00016EA6">
        <w:t>i</w:t>
      </w:r>
      <w:r w:rsidR="000B4D0B">
        <w:t>zi</w:t>
      </w:r>
      <w:r w:rsidR="00016EA6">
        <w:t>, uno per ogni materia.</w:t>
      </w:r>
      <w:r w:rsidR="00CC3F55">
        <w:t xml:space="preserve"> </w:t>
      </w:r>
      <w:r w:rsidR="00D003A9">
        <w:t xml:space="preserve"> </w:t>
      </w:r>
      <w:proofErr w:type="spellStart"/>
      <w:proofErr w:type="gramStart"/>
      <w:r w:rsidR="00E22ECF">
        <w:t>Giu</w:t>
      </w:r>
      <w:r w:rsidR="00E8532B">
        <w:t>di</w:t>
      </w:r>
      <w:r w:rsidR="00233C5E">
        <w:t>zi</w:t>
      </w:r>
      <w:r w:rsidR="00E8532B">
        <w:t>oFinale</w:t>
      </w:r>
      <w:proofErr w:type="spellEnd"/>
      <w:proofErr w:type="gramEnd"/>
      <w:r w:rsidR="00E8532B">
        <w:t xml:space="preserve"> sarà quindi una classe associativa che si interpone fra </w:t>
      </w:r>
      <w:r w:rsidR="00AC4E45">
        <w:t>Pagella e</w:t>
      </w:r>
      <w:r w:rsidR="00D003A9">
        <w:t xml:space="preserve"> </w:t>
      </w:r>
      <w:proofErr w:type="spellStart"/>
      <w:r w:rsidR="00AC4E45">
        <w:t>MateriaInsegnata</w:t>
      </w:r>
      <w:proofErr w:type="spellEnd"/>
      <w:r w:rsidR="00AC4E45">
        <w:t>.</w:t>
      </w:r>
      <w:r w:rsidR="00AA2494">
        <w:t xml:space="preserve"> </w:t>
      </w:r>
      <w:r w:rsidR="00B767F8">
        <w:t>Infine</w:t>
      </w:r>
      <w:r w:rsidR="00FA7EB7">
        <w:t xml:space="preserve">, </w:t>
      </w:r>
      <w:r w:rsidR="005D457E">
        <w:t xml:space="preserve">ogni studente tiene traccia </w:t>
      </w:r>
      <w:r w:rsidR="00D003A9">
        <w:t xml:space="preserve">dei suoi </w:t>
      </w:r>
      <w:r w:rsidR="005D457E">
        <w:t>voti.</w:t>
      </w:r>
    </w:p>
    <w:p w14:paraId="3357FF12" w14:textId="77777777" w:rsidR="00AF5216" w:rsidRDefault="00AF5216"/>
    <w:p w14:paraId="2A135F40" w14:textId="5D735A83" w:rsidR="00016EA6" w:rsidRDefault="00B72E69">
      <w:r>
        <w:t xml:space="preserve">Ogni </w:t>
      </w:r>
      <w:r w:rsidR="001A4DA3">
        <w:t xml:space="preserve">classe </w:t>
      </w:r>
      <w:r w:rsidR="00EA3F4D">
        <w:t>contiene più studenti ed è relativa a più materie</w:t>
      </w:r>
      <w:r w:rsidR="00773155">
        <w:t>, ma per ogni classe c’è un solo registro elettronico</w:t>
      </w:r>
      <w:r w:rsidR="00D775DE">
        <w:t xml:space="preserve"> che è una composizione di attività</w:t>
      </w:r>
      <w:r w:rsidR="00055DCA">
        <w:t xml:space="preserve"> </w:t>
      </w:r>
      <w:r w:rsidR="00D775DE">
        <w:t>(</w:t>
      </w:r>
      <w:r w:rsidR="00D775DE" w:rsidRPr="00D003A9">
        <w:rPr>
          <w:i/>
          <w:iCs/>
        </w:rPr>
        <w:t>accoppiamento stretto</w:t>
      </w:r>
      <w:r w:rsidR="00D775DE">
        <w:t>).</w:t>
      </w:r>
    </w:p>
    <w:p w14:paraId="6675199D" w14:textId="77777777" w:rsidR="00D003A9" w:rsidRDefault="00D003A9"/>
    <w:p w14:paraId="5CEF2535" w14:textId="01A48BA5" w:rsidR="00055DCA" w:rsidRDefault="00055DCA">
      <w:r>
        <w:t>Ogni attività è relativa ad un solo registro e a</w:t>
      </w:r>
      <w:r w:rsidR="00E975EF">
        <w:t xml:space="preserve">d un solo docente. </w:t>
      </w:r>
      <w:r w:rsidR="000B51F8">
        <w:t xml:space="preserve">Ogni docente può </w:t>
      </w:r>
      <w:r w:rsidR="00A369CA">
        <w:t>scrivere invece più attività sul registro</w:t>
      </w:r>
      <w:r w:rsidR="00D003A9">
        <w:t xml:space="preserve"> e </w:t>
      </w:r>
      <w:r w:rsidR="00B47345">
        <w:t xml:space="preserve">può </w:t>
      </w:r>
      <w:r w:rsidR="00D003A9">
        <w:t xml:space="preserve">inoltre </w:t>
      </w:r>
      <w:r w:rsidR="00B47345">
        <w:t>insegnare una o più materie.</w:t>
      </w:r>
    </w:p>
    <w:p w14:paraId="0C893369" w14:textId="77777777" w:rsidR="0006349A" w:rsidRDefault="0006349A"/>
    <w:p w14:paraId="7ECE902B" w14:textId="2F39B982" w:rsidR="00A92DF1" w:rsidRDefault="007B0033">
      <w:r>
        <w:t>Ogni</w:t>
      </w:r>
      <w:r w:rsidRPr="007B0033">
        <w:t xml:space="preserve"> materia </w:t>
      </w:r>
      <w:r>
        <w:t xml:space="preserve">insegnata </w:t>
      </w:r>
      <w:r w:rsidRPr="007B0033">
        <w:t xml:space="preserve">considerata nel </w:t>
      </w:r>
      <w:r w:rsidR="00756B28">
        <w:t>C</w:t>
      </w:r>
      <w:r w:rsidRPr="007B0033">
        <w:t xml:space="preserve">lass </w:t>
      </w:r>
      <w:r w:rsidR="00756B28">
        <w:t>D</w:t>
      </w:r>
      <w:r w:rsidRPr="007B0033">
        <w:t xml:space="preserve">iagram è relativa ad un solo docente e ad una sola classe, questa scelta è stata realizzata </w:t>
      </w:r>
      <w:r w:rsidR="00E6353D" w:rsidRPr="007B0033">
        <w:t>cos</w:t>
      </w:r>
      <w:r w:rsidR="00E6353D">
        <w:t>ic</w:t>
      </w:r>
      <w:r w:rsidR="00E6353D" w:rsidRPr="007B0033">
        <w:t>ch</w:t>
      </w:r>
      <w:r w:rsidR="00E6353D">
        <w:t>é</w:t>
      </w:r>
      <w:r w:rsidRPr="007B0033">
        <w:t xml:space="preserve"> da questa si potesse risalire univocamente all’una e all’altra</w:t>
      </w:r>
      <w:r w:rsidR="0086199D">
        <w:t xml:space="preserve"> </w:t>
      </w:r>
      <w:r w:rsidR="0086199D" w:rsidRPr="0086199D">
        <w:t xml:space="preserve">(es. </w:t>
      </w:r>
      <w:r w:rsidR="0086199D">
        <w:t>Database</w:t>
      </w:r>
      <w:r w:rsidR="0086199D" w:rsidRPr="0086199D">
        <w:t xml:space="preserve"> insegnata dal prof. Moscato</w:t>
      </w:r>
      <w:r w:rsidR="00100762">
        <w:t xml:space="preserve"> nella VB del 2023</w:t>
      </w:r>
      <w:r w:rsidR="0086199D" w:rsidRPr="0086199D">
        <w:t>)</w:t>
      </w:r>
      <w:r w:rsidRPr="007B0033">
        <w:t>.</w:t>
      </w:r>
      <w:r w:rsidR="00F24600">
        <w:t xml:space="preserve"> Ad ogni materia sono associati più voti</w:t>
      </w:r>
      <w:r w:rsidR="005D457E">
        <w:t xml:space="preserve">, quindi la classe Valutazione </w:t>
      </w:r>
      <w:r w:rsidR="001A7381">
        <w:t>sarà invece relativa ad un’unica materia e ad un unico studente</w:t>
      </w:r>
      <w:r w:rsidR="0086199D">
        <w:t>.</w:t>
      </w:r>
    </w:p>
    <w:p w14:paraId="06333F0D" w14:textId="77777777" w:rsidR="00C14079" w:rsidRDefault="00C14079"/>
    <w:p w14:paraId="51AD50FB" w14:textId="203ACC7F" w:rsidR="00C14079" w:rsidRDefault="00C14079">
      <w:r>
        <w:t>La relazione d</w:t>
      </w:r>
      <w:r w:rsidR="00F13F17">
        <w:t>i generalizzazione-specializzazione</w:t>
      </w:r>
      <w:r w:rsidR="00BB4AA4">
        <w:t xml:space="preserve"> </w:t>
      </w:r>
      <w:r w:rsidR="00EE2B12">
        <w:t>rapprese</w:t>
      </w:r>
      <w:r w:rsidR="000E4953">
        <w:t>nta</w:t>
      </w:r>
      <w:r w:rsidR="00613EE0">
        <w:t xml:space="preserve">ta nel diagramma verrà poi </w:t>
      </w:r>
      <w:r w:rsidR="006573E5">
        <w:t>trasformat</w:t>
      </w:r>
      <w:r w:rsidR="002D758A">
        <w:t xml:space="preserve">a eliminando </w:t>
      </w:r>
      <w:proofErr w:type="gramStart"/>
      <w:r w:rsidR="002D758A">
        <w:t xml:space="preserve">la </w:t>
      </w:r>
      <w:r w:rsidR="00C679E2">
        <w:t>superclasse</w:t>
      </w:r>
      <w:proofErr w:type="gramEnd"/>
      <w:r w:rsidR="002D758A">
        <w:t xml:space="preserve"> e portando i suoi attributi nelle classi </w:t>
      </w:r>
      <w:r w:rsidR="00434BCE">
        <w:t>figlie</w:t>
      </w:r>
      <w:r w:rsidR="002C7D68">
        <w:t xml:space="preserve">, </w:t>
      </w:r>
      <w:r w:rsidR="00E41C14">
        <w:t>in quan</w:t>
      </w:r>
      <w:r w:rsidR="00314EB5">
        <w:t>t</w:t>
      </w:r>
      <w:r w:rsidR="00E41C14">
        <w:t>o le sottoclassi</w:t>
      </w:r>
      <w:r w:rsidR="004F34D4">
        <w:t xml:space="preserve"> </w:t>
      </w:r>
      <w:r w:rsidR="00314EB5">
        <w:t>han</w:t>
      </w:r>
      <w:r w:rsidR="00E70444">
        <w:t>no</w:t>
      </w:r>
      <w:r w:rsidR="006F46AF">
        <w:t xml:space="preserve"> per loro natura una specificità che </w:t>
      </w:r>
      <w:r w:rsidR="00E70444">
        <w:t>è</w:t>
      </w:r>
      <w:r w:rsidR="006F46AF">
        <w:t xml:space="preserve"> opportuno preservare.</w:t>
      </w:r>
    </w:p>
    <w:p w14:paraId="79512969" w14:textId="77777777" w:rsidR="00A92DF1" w:rsidRDefault="00A92DF1"/>
    <w:p w14:paraId="79305F1A" w14:textId="77777777" w:rsidR="00A92DF1" w:rsidRDefault="00A92DF1"/>
    <w:p w14:paraId="7C3D56BB" w14:textId="77777777" w:rsidR="00A92DF1" w:rsidRDefault="00A92DF1"/>
    <w:p w14:paraId="1D66906E" w14:textId="77777777" w:rsidR="00DC3812" w:rsidRDefault="00DC3812"/>
    <w:p w14:paraId="0A8B1AB4" w14:textId="77777777" w:rsidR="00DC3812" w:rsidRDefault="00DC3812"/>
    <w:p w14:paraId="3CAE4620" w14:textId="77777777" w:rsidR="00DC3812" w:rsidRDefault="00DC3812"/>
    <w:p w14:paraId="1411C5D7" w14:textId="77777777" w:rsidR="00DC3812" w:rsidRDefault="00DC3812"/>
    <w:p w14:paraId="01FD2352" w14:textId="77777777" w:rsidR="00DC3812" w:rsidRDefault="00DC3812"/>
    <w:p w14:paraId="38112939" w14:textId="77777777" w:rsidR="00DC3812" w:rsidRDefault="00DC3812"/>
    <w:p w14:paraId="663574C3" w14:textId="77777777" w:rsidR="00DC3812" w:rsidRDefault="00DC3812"/>
    <w:p w14:paraId="7E973643" w14:textId="77777777" w:rsidR="00DC3812" w:rsidRDefault="00DC3812"/>
    <w:p w14:paraId="2F29531B" w14:textId="77777777" w:rsidR="00DC3812" w:rsidRDefault="00DC3812"/>
    <w:p w14:paraId="65205A98" w14:textId="77777777" w:rsidR="00DC3812" w:rsidRDefault="00DC3812"/>
    <w:p w14:paraId="300714E4" w14:textId="77777777" w:rsidR="00DC3812" w:rsidRDefault="00DC3812"/>
    <w:p w14:paraId="4D2367F6" w14:textId="77777777" w:rsidR="00DC3812" w:rsidRDefault="00DC3812"/>
    <w:p w14:paraId="6C16668D" w14:textId="77777777" w:rsidR="00DC3812" w:rsidRDefault="00DC3812"/>
    <w:p w14:paraId="04E081DE" w14:textId="77777777" w:rsidR="00DC3812" w:rsidRDefault="00DC3812"/>
    <w:p w14:paraId="20C096AB" w14:textId="77777777" w:rsidR="00DC3812" w:rsidRDefault="00DC3812"/>
    <w:p w14:paraId="2246AF72" w14:textId="77777777" w:rsidR="00963A8B" w:rsidRDefault="00963A8B" w:rsidP="00215FAE">
      <w:pPr>
        <w:pStyle w:val="Titolo2"/>
      </w:pPr>
      <w:bookmarkStart w:id="75" w:name="_Toc471905556"/>
      <w:bookmarkStart w:id="76" w:name="_Toc474433558"/>
      <w:bookmarkStart w:id="77" w:name="_Toc474433733"/>
      <w:bookmarkStart w:id="78" w:name="_Toc137743037"/>
      <w:r>
        <w:lastRenderedPageBreak/>
        <w:t>Diagrammi di sequenza</w:t>
      </w:r>
      <w:bookmarkEnd w:id="75"/>
      <w:bookmarkEnd w:id="76"/>
      <w:bookmarkEnd w:id="77"/>
      <w:bookmarkEnd w:id="78"/>
    </w:p>
    <w:p w14:paraId="1D7CB604" w14:textId="49B8F455" w:rsidR="009146D1" w:rsidRPr="009146D1" w:rsidRDefault="00AF73D1" w:rsidP="009146D1">
      <w:r>
        <w:t>Di seguito sono riportati</w:t>
      </w:r>
      <w:r w:rsidR="00700447">
        <w:t xml:space="preserve"> </w:t>
      </w:r>
      <w:r w:rsidR="00275C65">
        <w:t>i diagrammi di sequenza per alcuni dei casi d’uso che sono stati precedentemente individuati.</w:t>
      </w:r>
    </w:p>
    <w:p w14:paraId="0F8F5E0E" w14:textId="4320BB41" w:rsidR="006A76BF" w:rsidRDefault="00E07574" w:rsidP="00DC3812">
      <w:r>
        <w:t>Per il caso d’uso</w:t>
      </w:r>
      <w:r w:rsidRPr="00741DE5">
        <w:rPr>
          <w:i/>
        </w:rPr>
        <w:t xml:space="preserve"> </w:t>
      </w:r>
      <w:proofErr w:type="spellStart"/>
      <w:proofErr w:type="gramStart"/>
      <w:r w:rsidRPr="00741DE5">
        <w:rPr>
          <w:i/>
        </w:rPr>
        <w:t>RegistraUtente</w:t>
      </w:r>
      <w:proofErr w:type="spellEnd"/>
      <w:proofErr w:type="gramEnd"/>
      <w:r>
        <w:t>, sono stati realizzati tre diagrammi di sequenza: uno per ciascuna tipologia di utente</w:t>
      </w:r>
      <w:r w:rsidR="00DC3812">
        <w:t>.</w:t>
      </w:r>
    </w:p>
    <w:p w14:paraId="0FAA1653" w14:textId="77777777" w:rsidR="005C07A8" w:rsidRDefault="005C07A8" w:rsidP="00DC3812"/>
    <w:p w14:paraId="17EA5ED0" w14:textId="504AC837" w:rsidR="00DC3812" w:rsidRDefault="00DC3812" w:rsidP="00741DE5">
      <w:pPr>
        <w:pStyle w:val="Paragrafoelenco"/>
        <w:numPr>
          <w:ilvl w:val="0"/>
          <w:numId w:val="25"/>
        </w:numPr>
        <w:rPr>
          <w:noProof/>
        </w:rPr>
      </w:pPr>
      <w:proofErr w:type="spellStart"/>
      <w:r w:rsidRPr="00741DE5">
        <w:rPr>
          <w:i/>
        </w:rPr>
        <w:t>RegistraDocente</w:t>
      </w:r>
      <w:proofErr w:type="spellEnd"/>
      <w:r>
        <w:t xml:space="preserve">: </w:t>
      </w:r>
      <w:r>
        <w:rPr>
          <w:noProof/>
        </w:rPr>
        <w:t xml:space="preserve">Prima </w:t>
      </w:r>
      <w:r w:rsidR="001C416A">
        <w:rPr>
          <w:noProof/>
        </w:rPr>
        <w:t>di</w:t>
      </w:r>
      <w:r>
        <w:rPr>
          <w:noProof/>
        </w:rPr>
        <w:t xml:space="preserve"> registrare un docente viene fatto un controllo sulle materie inserite: solo se queste esistono </w:t>
      </w:r>
      <w:r w:rsidR="00456E30">
        <w:rPr>
          <w:noProof/>
        </w:rPr>
        <w:t xml:space="preserve">sarà possibile inserire </w:t>
      </w:r>
      <w:r>
        <w:rPr>
          <w:noProof/>
        </w:rPr>
        <w:t xml:space="preserve">i nuovi docenti </w:t>
      </w:r>
      <w:r w:rsidR="00456E30">
        <w:rPr>
          <w:noProof/>
        </w:rPr>
        <w:t>ne</w:t>
      </w:r>
      <w:r w:rsidR="00741DE5">
        <w:rPr>
          <w:noProof/>
        </w:rPr>
        <w:t>l Database</w:t>
      </w:r>
      <w:r>
        <w:rPr>
          <w:noProof/>
        </w:rPr>
        <w:t xml:space="preserve"> in modo consistente.</w:t>
      </w:r>
    </w:p>
    <w:p w14:paraId="7616FC9B" w14:textId="77777777" w:rsidR="005C07A8" w:rsidRDefault="005C07A8" w:rsidP="005C07A8">
      <w:pPr>
        <w:pStyle w:val="Paragrafoelenco"/>
        <w:rPr>
          <w:noProof/>
        </w:rPr>
      </w:pPr>
    </w:p>
    <w:p w14:paraId="0EAD62DC" w14:textId="15440B56" w:rsidR="00C636CC" w:rsidRDefault="009A715B" w:rsidP="00741DE5">
      <w:pPr>
        <w:pStyle w:val="Paragrafoelenco"/>
        <w:rPr>
          <w:noProof/>
        </w:rPr>
      </w:pPr>
      <w:r>
        <w:rPr>
          <w:noProof/>
        </w:rPr>
        <w:drawing>
          <wp:inline distT="0" distB="0" distL="0" distR="0" wp14:anchorId="7BD8387F" wp14:editId="30FC5121">
            <wp:extent cx="5990476" cy="4628571"/>
            <wp:effectExtent l="0" t="0" r="0" b="635"/>
            <wp:docPr id="881099003" name="Immagine 881099003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99003" name="Immagine 1" descr="Immagine che contiene testo, diagramma, Parallelo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0476" cy="4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5B43" w14:textId="77777777" w:rsidR="003A3987" w:rsidRPr="003A3987" w:rsidRDefault="003A3987" w:rsidP="003A3987">
      <w:pPr>
        <w:ind w:left="360"/>
        <w:rPr>
          <w:noProof/>
        </w:rPr>
      </w:pPr>
    </w:p>
    <w:p w14:paraId="35195DD4" w14:textId="77777777" w:rsidR="003A3987" w:rsidRPr="003A3987" w:rsidRDefault="003A3987" w:rsidP="003A3987">
      <w:pPr>
        <w:ind w:left="360"/>
        <w:rPr>
          <w:noProof/>
        </w:rPr>
      </w:pPr>
    </w:p>
    <w:p w14:paraId="66225CF9" w14:textId="77777777" w:rsidR="003A3987" w:rsidRPr="003A3987" w:rsidRDefault="003A3987" w:rsidP="003A3987">
      <w:pPr>
        <w:ind w:left="360"/>
        <w:rPr>
          <w:noProof/>
        </w:rPr>
      </w:pPr>
    </w:p>
    <w:p w14:paraId="22CCA3C4" w14:textId="77777777" w:rsidR="003A3987" w:rsidRPr="003A3987" w:rsidRDefault="003A3987" w:rsidP="003A3987">
      <w:pPr>
        <w:ind w:left="360"/>
        <w:rPr>
          <w:noProof/>
        </w:rPr>
      </w:pPr>
    </w:p>
    <w:p w14:paraId="3CAE236B" w14:textId="77777777" w:rsidR="003A3987" w:rsidRPr="003A3987" w:rsidRDefault="003A3987" w:rsidP="003A3987">
      <w:pPr>
        <w:ind w:left="360"/>
        <w:rPr>
          <w:noProof/>
        </w:rPr>
      </w:pPr>
    </w:p>
    <w:p w14:paraId="0D8F4624" w14:textId="77777777" w:rsidR="003A3987" w:rsidRPr="003A3987" w:rsidRDefault="003A3987" w:rsidP="003A3987">
      <w:pPr>
        <w:ind w:left="360"/>
        <w:rPr>
          <w:noProof/>
        </w:rPr>
      </w:pPr>
    </w:p>
    <w:p w14:paraId="46B5C427" w14:textId="77777777" w:rsidR="003A3987" w:rsidRPr="003A3987" w:rsidRDefault="003A3987" w:rsidP="003A3987">
      <w:pPr>
        <w:ind w:left="360"/>
        <w:rPr>
          <w:noProof/>
        </w:rPr>
      </w:pPr>
    </w:p>
    <w:p w14:paraId="2C0A513E" w14:textId="77777777" w:rsidR="003A3987" w:rsidRPr="003A3987" w:rsidRDefault="003A3987" w:rsidP="003A3987">
      <w:pPr>
        <w:ind w:left="360"/>
        <w:rPr>
          <w:noProof/>
        </w:rPr>
      </w:pPr>
    </w:p>
    <w:p w14:paraId="591D1438" w14:textId="77777777" w:rsidR="003A3987" w:rsidRPr="003A3987" w:rsidRDefault="003A3987" w:rsidP="003A3987">
      <w:pPr>
        <w:ind w:left="360"/>
        <w:rPr>
          <w:noProof/>
        </w:rPr>
      </w:pPr>
    </w:p>
    <w:p w14:paraId="76A33F35" w14:textId="77777777" w:rsidR="003A3987" w:rsidRPr="003A3987" w:rsidRDefault="003A3987" w:rsidP="003A3987">
      <w:pPr>
        <w:ind w:left="360"/>
        <w:rPr>
          <w:noProof/>
        </w:rPr>
      </w:pPr>
    </w:p>
    <w:p w14:paraId="36F3837F" w14:textId="77777777" w:rsidR="003A3987" w:rsidRPr="003A3987" w:rsidRDefault="003A3987" w:rsidP="003A3987">
      <w:pPr>
        <w:ind w:left="360"/>
        <w:rPr>
          <w:noProof/>
        </w:rPr>
      </w:pPr>
    </w:p>
    <w:p w14:paraId="1A50867A" w14:textId="6FBCBEE0" w:rsidR="00C636CC" w:rsidRDefault="00741DE5" w:rsidP="00741DE5">
      <w:pPr>
        <w:pStyle w:val="Paragrafoelenco"/>
        <w:numPr>
          <w:ilvl w:val="0"/>
          <w:numId w:val="25"/>
        </w:numPr>
        <w:rPr>
          <w:noProof/>
        </w:rPr>
      </w:pPr>
      <w:proofErr w:type="spellStart"/>
      <w:r w:rsidRPr="001C416A">
        <w:rPr>
          <w:i/>
        </w:rPr>
        <w:lastRenderedPageBreak/>
        <w:t>RegistraStudente</w:t>
      </w:r>
      <w:proofErr w:type="spellEnd"/>
      <w:r>
        <w:rPr>
          <w:noProof/>
        </w:rPr>
        <w:t>: Prim</w:t>
      </w:r>
      <w:r w:rsidR="001C416A">
        <w:rPr>
          <w:noProof/>
        </w:rPr>
        <w:t>a</w:t>
      </w:r>
      <w:r>
        <w:rPr>
          <w:noProof/>
        </w:rPr>
        <w:t xml:space="preserve"> </w:t>
      </w:r>
      <w:r w:rsidR="001C416A">
        <w:rPr>
          <w:noProof/>
        </w:rPr>
        <w:t>di</w:t>
      </w:r>
      <w:r>
        <w:rPr>
          <w:noProof/>
        </w:rPr>
        <w:t xml:space="preserve"> registrare uno studente viene fatto un controllo sulla classe scelta: solo se questa esiste sarà possibile</w:t>
      </w:r>
      <w:r w:rsidR="00456E30">
        <w:rPr>
          <w:noProof/>
        </w:rPr>
        <w:t xml:space="preserve"> inserire il nuovo studente nel Database in modo consistente.</w:t>
      </w:r>
    </w:p>
    <w:p w14:paraId="6D592D09" w14:textId="77777777" w:rsidR="00456E30" w:rsidRDefault="00456E30" w:rsidP="006A76BF">
      <w:pPr>
        <w:rPr>
          <w:noProof/>
        </w:rPr>
      </w:pPr>
    </w:p>
    <w:p w14:paraId="28449FE7" w14:textId="0BE3B689" w:rsidR="00456E30" w:rsidRDefault="00741DE5" w:rsidP="00456E30">
      <w:pPr>
        <w:rPr>
          <w:noProof/>
        </w:rPr>
      </w:pPr>
      <w:r>
        <w:rPr>
          <w:noProof/>
        </w:rPr>
        <w:drawing>
          <wp:inline distT="0" distB="0" distL="0" distR="0" wp14:anchorId="43C117F3" wp14:editId="61C0AB67">
            <wp:extent cx="5417214" cy="3528613"/>
            <wp:effectExtent l="0" t="0" r="0" b="0"/>
            <wp:docPr id="890643736" name="Immagine 890643736" descr="Immagine che contiene testo, diagramma, schermat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43736" name="Immagine 3" descr="Immagine che contiene testo, diagramma, schermata, Parallel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8717" cy="356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156" w14:textId="77777777" w:rsidR="00456E30" w:rsidRDefault="00456E30" w:rsidP="006A76BF">
      <w:pPr>
        <w:rPr>
          <w:noProof/>
        </w:rPr>
      </w:pPr>
    </w:p>
    <w:p w14:paraId="7C48C554" w14:textId="77777777" w:rsidR="00456E30" w:rsidRDefault="00456E30" w:rsidP="006A76BF">
      <w:pPr>
        <w:rPr>
          <w:noProof/>
        </w:rPr>
      </w:pPr>
    </w:p>
    <w:p w14:paraId="09A4ABA9" w14:textId="77777777" w:rsidR="00456E30" w:rsidRDefault="00456E30" w:rsidP="006A76BF">
      <w:pPr>
        <w:rPr>
          <w:noProof/>
        </w:rPr>
      </w:pPr>
    </w:p>
    <w:p w14:paraId="4BDE4194" w14:textId="0D98DDA4" w:rsidR="00C636CC" w:rsidRDefault="00456E30" w:rsidP="00456E30">
      <w:pPr>
        <w:pStyle w:val="Paragrafoelenco"/>
        <w:numPr>
          <w:ilvl w:val="0"/>
          <w:numId w:val="25"/>
        </w:numPr>
        <w:rPr>
          <w:noProof/>
        </w:rPr>
      </w:pPr>
      <w:proofErr w:type="spellStart"/>
      <w:r w:rsidRPr="00D27E33">
        <w:rPr>
          <w:i/>
        </w:rPr>
        <w:t>Re</w:t>
      </w:r>
      <w:r w:rsidR="001C416A" w:rsidRPr="00D27E33">
        <w:rPr>
          <w:i/>
        </w:rPr>
        <w:t>gistraGenitore</w:t>
      </w:r>
      <w:proofErr w:type="spellEnd"/>
      <w:r w:rsidR="001C416A">
        <w:rPr>
          <w:noProof/>
        </w:rPr>
        <w:t xml:space="preserve">: prima di registrare un </w:t>
      </w:r>
      <w:r w:rsidR="009376F2">
        <w:rPr>
          <w:noProof/>
        </w:rPr>
        <w:t>genitore viene fatto</w:t>
      </w:r>
      <w:r w:rsidR="001C416A">
        <w:rPr>
          <w:noProof/>
        </w:rPr>
        <w:t xml:space="preserve"> </w:t>
      </w:r>
      <w:r w:rsidR="00972101">
        <w:rPr>
          <w:noProof/>
        </w:rPr>
        <w:t xml:space="preserve">controllo sulla matricola dello studente </w:t>
      </w:r>
      <w:r w:rsidR="009376F2">
        <w:rPr>
          <w:noProof/>
        </w:rPr>
        <w:t>figlio</w:t>
      </w:r>
      <w:r w:rsidR="00D27E33">
        <w:rPr>
          <w:noProof/>
        </w:rPr>
        <w:t>: solo se questa esiste e non è ancora associata ad un genitore sarà possibile inserire il nuovo genitore nel Database in modo consistente.</w:t>
      </w:r>
      <w:r>
        <w:rPr>
          <w:noProof/>
        </w:rPr>
        <w:br/>
      </w:r>
      <w:r w:rsidR="005E05D8">
        <w:rPr>
          <w:noProof/>
        </w:rPr>
        <w:drawing>
          <wp:inline distT="0" distB="0" distL="0" distR="0" wp14:anchorId="283F2057" wp14:editId="126D8E94">
            <wp:extent cx="6116320" cy="3188970"/>
            <wp:effectExtent l="0" t="0" r="0" b="0"/>
            <wp:docPr id="805270456" name="Immagine 805270456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0456" name="Immagine 1" descr="Immagine che contiene testo, schermata, diagramma, linea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A518" w14:textId="77777777" w:rsidR="007F2675" w:rsidRDefault="007F2675" w:rsidP="006A76BF">
      <w:pPr>
        <w:rPr>
          <w:noProof/>
        </w:rPr>
      </w:pPr>
    </w:p>
    <w:p w14:paraId="732AB15F" w14:textId="77777777" w:rsidR="00A96B09" w:rsidRDefault="00A96B09" w:rsidP="005C0A0A"/>
    <w:p w14:paraId="7ACBB567" w14:textId="77777777" w:rsidR="00A96B09" w:rsidRDefault="00A96B09" w:rsidP="005C0A0A"/>
    <w:p w14:paraId="28F7B559" w14:textId="00316397" w:rsidR="00E17027" w:rsidRDefault="00CE077B" w:rsidP="00AD4367">
      <w:pPr>
        <w:pStyle w:val="Paragrafoelenco"/>
        <w:numPr>
          <w:ilvl w:val="0"/>
          <w:numId w:val="25"/>
        </w:numPr>
        <w:rPr>
          <w:i/>
          <w:iCs/>
        </w:rPr>
      </w:pPr>
      <w:proofErr w:type="spellStart"/>
      <w:r w:rsidRPr="00AD4367">
        <w:rPr>
          <w:i/>
          <w:iCs/>
        </w:rPr>
        <w:t>VisualizzaRegistro</w:t>
      </w:r>
      <w:proofErr w:type="spellEnd"/>
    </w:p>
    <w:p w14:paraId="21D3D31B" w14:textId="3DDF23E5" w:rsidR="005C0A0A" w:rsidRPr="00452108" w:rsidRDefault="004F38B8" w:rsidP="00AD4367">
      <w:pPr>
        <w:ind w:left="708"/>
      </w:pPr>
      <w:r>
        <w:t>Affinché un docente possa visualizzare un registro, è</w:t>
      </w:r>
      <w:r w:rsidR="0060588B">
        <w:t xml:space="preserve"> necessario fare un controllo sull</w:t>
      </w:r>
      <w:r w:rsidR="00E17027">
        <w:t>’esistenza della</w:t>
      </w:r>
      <w:r w:rsidR="00FD5D1B">
        <w:t xml:space="preserve"> classe</w:t>
      </w:r>
      <w:r w:rsidR="00A239B1">
        <w:t xml:space="preserve">: solo </w:t>
      </w:r>
      <w:r w:rsidR="00A239B1" w:rsidRPr="00A239B1">
        <w:t>n</w:t>
      </w:r>
      <w:r w:rsidR="0080366A" w:rsidRPr="00A239B1">
        <w:t>el</w:t>
      </w:r>
      <w:r w:rsidR="0080366A">
        <w:t xml:space="preserve"> caso in cui la classe esista, se sono presenti attività </w:t>
      </w:r>
      <w:r w:rsidR="00602BEE">
        <w:t>per una certa data</w:t>
      </w:r>
      <w:r w:rsidR="00383AD5">
        <w:t>, queste saranno mostrate al docente</w:t>
      </w:r>
      <w:r w:rsidR="00910BAF">
        <w:t>.</w:t>
      </w:r>
    </w:p>
    <w:p w14:paraId="6F5ADA3F" w14:textId="77777777" w:rsidR="003A5916" w:rsidRPr="00CE077B" w:rsidRDefault="003A5916" w:rsidP="005C0A0A">
      <w:pPr>
        <w:rPr>
          <w:i/>
          <w:iCs/>
        </w:rPr>
      </w:pPr>
    </w:p>
    <w:p w14:paraId="64D227D6" w14:textId="0596D696" w:rsidR="00CE077B" w:rsidRPr="00E2239A" w:rsidRDefault="003A5916">
      <w:pPr>
        <w:rPr>
          <w:u w:val="single"/>
        </w:rPr>
      </w:pPr>
      <w:r w:rsidRPr="003A5916">
        <w:rPr>
          <w:noProof/>
        </w:rPr>
        <w:drawing>
          <wp:inline distT="0" distB="0" distL="0" distR="0" wp14:anchorId="06B2E41B" wp14:editId="185F666D">
            <wp:extent cx="6116320" cy="4169410"/>
            <wp:effectExtent l="0" t="0" r="0" b="2540"/>
            <wp:docPr id="1922709073" name="Immagine 192270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090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8D9E" w14:textId="77777777" w:rsidR="00452108" w:rsidRDefault="00452108"/>
    <w:p w14:paraId="67771747" w14:textId="77777777" w:rsidR="00A239B1" w:rsidRDefault="00A239B1"/>
    <w:p w14:paraId="4DB85ECF" w14:textId="77777777" w:rsidR="009127D1" w:rsidRDefault="009127D1"/>
    <w:p w14:paraId="41CA479B" w14:textId="77777777" w:rsidR="009127D1" w:rsidRDefault="009127D1"/>
    <w:p w14:paraId="4BA44C7B" w14:textId="77777777" w:rsidR="009127D1" w:rsidRDefault="009127D1"/>
    <w:p w14:paraId="0091401A" w14:textId="77777777" w:rsidR="009127D1" w:rsidRDefault="009127D1"/>
    <w:p w14:paraId="5620DB40" w14:textId="77777777" w:rsidR="009127D1" w:rsidRDefault="009127D1"/>
    <w:p w14:paraId="0E8F177C" w14:textId="77777777" w:rsidR="009127D1" w:rsidRDefault="009127D1"/>
    <w:p w14:paraId="58C697B7" w14:textId="77777777" w:rsidR="009127D1" w:rsidRDefault="009127D1"/>
    <w:p w14:paraId="71B64838" w14:textId="77777777" w:rsidR="009127D1" w:rsidRDefault="009127D1"/>
    <w:p w14:paraId="318FCDFC" w14:textId="77777777" w:rsidR="009127D1" w:rsidRDefault="009127D1"/>
    <w:p w14:paraId="05A935AD" w14:textId="77777777" w:rsidR="009127D1" w:rsidRDefault="009127D1"/>
    <w:p w14:paraId="1EA8EA22" w14:textId="77777777" w:rsidR="009127D1" w:rsidRDefault="009127D1"/>
    <w:p w14:paraId="76C19AA9" w14:textId="77777777" w:rsidR="009127D1" w:rsidRDefault="009127D1"/>
    <w:p w14:paraId="3AC553F3" w14:textId="77777777" w:rsidR="009127D1" w:rsidRDefault="009127D1"/>
    <w:p w14:paraId="0D4CA3AD" w14:textId="77777777" w:rsidR="009127D1" w:rsidRDefault="009127D1"/>
    <w:p w14:paraId="56FF95D7" w14:textId="77777777" w:rsidR="009127D1" w:rsidRDefault="009127D1"/>
    <w:p w14:paraId="56D7332B" w14:textId="77777777" w:rsidR="009127D1" w:rsidRDefault="009127D1"/>
    <w:p w14:paraId="6EC35DCA" w14:textId="77777777" w:rsidR="009127D1" w:rsidRDefault="009127D1"/>
    <w:p w14:paraId="7B1DEE22" w14:textId="77777777" w:rsidR="009127D1" w:rsidRDefault="009127D1"/>
    <w:p w14:paraId="75C84BEA" w14:textId="77777777" w:rsidR="009127D1" w:rsidRDefault="009127D1"/>
    <w:p w14:paraId="3AA8D199" w14:textId="01C64FD5" w:rsidR="00CE077B" w:rsidRDefault="006A76BF" w:rsidP="00AD4367">
      <w:pPr>
        <w:pStyle w:val="Paragrafoelenco"/>
        <w:numPr>
          <w:ilvl w:val="0"/>
          <w:numId w:val="25"/>
        </w:numPr>
        <w:rPr>
          <w:i/>
          <w:iCs/>
        </w:rPr>
      </w:pPr>
      <w:proofErr w:type="spellStart"/>
      <w:r w:rsidRPr="00AD4367">
        <w:rPr>
          <w:i/>
          <w:iCs/>
        </w:rPr>
        <w:lastRenderedPageBreak/>
        <w:t>AggiungiVoto</w:t>
      </w:r>
      <w:proofErr w:type="spellEnd"/>
    </w:p>
    <w:p w14:paraId="560F536D" w14:textId="353898CB" w:rsidR="00AD4367" w:rsidRPr="00AD4367" w:rsidRDefault="00AD4367" w:rsidP="00AD4367">
      <w:pPr>
        <w:pStyle w:val="Paragrafoelenco"/>
      </w:pPr>
      <w:r>
        <w:t xml:space="preserve">Affinché </w:t>
      </w:r>
      <w:r w:rsidR="00F71F95">
        <w:t xml:space="preserve">un docente possa aggiungere una valutazione </w:t>
      </w:r>
      <w:r w:rsidR="00317155">
        <w:t>relativa ad una determinata</w:t>
      </w:r>
      <w:r w:rsidR="00732824">
        <w:t xml:space="preserve"> materia </w:t>
      </w:r>
      <w:r w:rsidR="00317155">
        <w:t xml:space="preserve">in una certa data per uno studente, </w:t>
      </w:r>
      <w:r w:rsidR="00CA3F89">
        <w:t>sono necessari controlli sulla validità di materia, data e studente: solo nel caso in cui tali controlli vadano a buon fine sarà possibile inserire il nuovo voto sul Database. Inoltre, nel caso in cui il voto inserito non sia sufficiente</w:t>
      </w:r>
      <w:r w:rsidR="00C34EF0">
        <w:t xml:space="preserve">, </w:t>
      </w:r>
      <w:r w:rsidR="003306F7">
        <w:t>un servizio email</w:t>
      </w:r>
      <w:r w:rsidR="00306A0B">
        <w:t xml:space="preserve"> dovrà </w:t>
      </w:r>
      <w:r w:rsidR="00C6257E">
        <w:t>inviare una notifica al genitore dello studente</w:t>
      </w:r>
      <w:r w:rsidR="003306F7">
        <w:t>.</w:t>
      </w:r>
    </w:p>
    <w:p w14:paraId="099CD020" w14:textId="77777777" w:rsidR="00AD4367" w:rsidRPr="00AD4367" w:rsidRDefault="00AD4367" w:rsidP="00AD4367">
      <w:pPr>
        <w:pStyle w:val="Paragrafoelenco"/>
        <w:rPr>
          <w:i/>
          <w:iCs/>
        </w:rPr>
      </w:pPr>
    </w:p>
    <w:p w14:paraId="040DA617" w14:textId="77777777" w:rsidR="00BF34F0" w:rsidRPr="006A76BF" w:rsidRDefault="00BF34F0">
      <w:pPr>
        <w:rPr>
          <w:i/>
          <w:iCs/>
        </w:rPr>
      </w:pPr>
    </w:p>
    <w:p w14:paraId="7028DE8D" w14:textId="2497A77A" w:rsidR="00CE077B" w:rsidRPr="00BF3366" w:rsidRDefault="006848EF">
      <w:pPr>
        <w:rPr>
          <w:u w:val="single"/>
        </w:rPr>
      </w:pPr>
      <w:r>
        <w:rPr>
          <w:noProof/>
        </w:rPr>
        <w:drawing>
          <wp:inline distT="0" distB="0" distL="0" distR="0" wp14:anchorId="0690E78A" wp14:editId="70FE076E">
            <wp:extent cx="6116320" cy="6642735"/>
            <wp:effectExtent l="0" t="0" r="0" b="5715"/>
            <wp:docPr id="1475555802" name="Immagine 1475555802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5802" name="Immagine 1" descr="Immagine che contiene testo, diagramma, Parallelo, line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C750" w14:textId="77777777" w:rsidR="00CE077B" w:rsidRDefault="00CE077B"/>
    <w:p w14:paraId="3DB9FABF" w14:textId="77777777" w:rsidR="00FA05A7" w:rsidRDefault="00FA05A7"/>
    <w:p w14:paraId="697A9B59" w14:textId="77777777" w:rsidR="00FA05A7" w:rsidRDefault="00FA05A7"/>
    <w:p w14:paraId="52E4FB96" w14:textId="77777777" w:rsidR="00FA05A7" w:rsidRDefault="00FA05A7"/>
    <w:p w14:paraId="57909F10" w14:textId="77777777" w:rsidR="00FA05A7" w:rsidRDefault="00FA05A7"/>
    <w:p w14:paraId="53281EAA" w14:textId="03882AE7" w:rsidR="00CE077B" w:rsidRDefault="00155717" w:rsidP="007F6D3C">
      <w:pPr>
        <w:pStyle w:val="Paragrafoelenco"/>
        <w:numPr>
          <w:ilvl w:val="0"/>
          <w:numId w:val="25"/>
        </w:numPr>
        <w:rPr>
          <w:i/>
          <w:iCs/>
        </w:rPr>
      </w:pPr>
      <w:proofErr w:type="spellStart"/>
      <w:r w:rsidRPr="007F6D3C">
        <w:rPr>
          <w:i/>
          <w:iCs/>
        </w:rPr>
        <w:lastRenderedPageBreak/>
        <w:t>Modifica</w:t>
      </w:r>
      <w:r w:rsidR="006A76BF" w:rsidRPr="007F6D3C">
        <w:rPr>
          <w:i/>
          <w:iCs/>
        </w:rPr>
        <w:t>Pagella</w:t>
      </w:r>
      <w:r w:rsidR="008F4C8A">
        <w:rPr>
          <w:i/>
          <w:iCs/>
        </w:rPr>
        <w:t>P</w:t>
      </w:r>
      <w:r w:rsidR="005962F3">
        <w:rPr>
          <w:i/>
          <w:iCs/>
        </w:rPr>
        <w:t>reside</w:t>
      </w:r>
      <w:proofErr w:type="spellEnd"/>
    </w:p>
    <w:p w14:paraId="5B405E7F" w14:textId="0E71F32E" w:rsidR="007F6D3C" w:rsidRPr="007F6D3C" w:rsidRDefault="007F6D3C" w:rsidP="007F6D3C">
      <w:pPr>
        <w:pStyle w:val="Paragrafoelenco"/>
      </w:pPr>
      <w:r>
        <w:t>Affinché il preside possa approvare una pagella</w:t>
      </w:r>
      <w:r w:rsidR="007F3B7B">
        <w:t xml:space="preserve"> per uno studente, è necessario effettuare controlli sull’esistenza dello studente</w:t>
      </w:r>
      <w:r w:rsidR="00FB25CA">
        <w:t xml:space="preserve">: solo se lo studente esiste sarà possibile ottenere la </w:t>
      </w:r>
      <w:r w:rsidR="005A3487">
        <w:t>pagella relativa</w:t>
      </w:r>
      <w:r w:rsidR="007F3B7B">
        <w:t xml:space="preserve"> </w:t>
      </w:r>
      <w:r w:rsidR="0074313D">
        <w:t xml:space="preserve">e conoscere il suo stato. Se lo stato è “non approvata” </w:t>
      </w:r>
      <w:r w:rsidR="006D0BE3">
        <w:t xml:space="preserve">il preside potrà aggiornarla e </w:t>
      </w:r>
      <w:r w:rsidR="0063621F">
        <w:t>cambiare il suo stato in “approvata”</w:t>
      </w:r>
      <w:r w:rsidR="006D0BE3">
        <w:t>.</w:t>
      </w:r>
    </w:p>
    <w:p w14:paraId="5D061804" w14:textId="77777777" w:rsidR="00417D54" w:rsidRDefault="00417D54">
      <w:pPr>
        <w:rPr>
          <w:i/>
          <w:iCs/>
        </w:rPr>
      </w:pPr>
    </w:p>
    <w:p w14:paraId="63D7CFF4" w14:textId="77777777" w:rsidR="006F734B" w:rsidRPr="006A76BF" w:rsidRDefault="006F734B">
      <w:pPr>
        <w:rPr>
          <w:i/>
          <w:iCs/>
        </w:rPr>
      </w:pPr>
    </w:p>
    <w:p w14:paraId="696F78B1" w14:textId="6FB220BD" w:rsidR="009F7F9E" w:rsidRDefault="009F7F9E">
      <w:pPr>
        <w:rPr>
          <w:u w:val="single"/>
        </w:rPr>
      </w:pPr>
      <w:r w:rsidRPr="009F7F9E">
        <w:rPr>
          <w:u w:val="single"/>
        </w:rPr>
        <w:drawing>
          <wp:inline distT="0" distB="0" distL="0" distR="0" wp14:anchorId="1F9EEF1F" wp14:editId="1AB9FF2E">
            <wp:extent cx="6116320" cy="4431665"/>
            <wp:effectExtent l="0" t="0" r="0" b="6985"/>
            <wp:docPr id="1430517755" name="Immagine 1430517755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17755" name="Immagine 1" descr="Immagine che contiene testo, schermata, diagramma, Parallel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50E0" w14:textId="77777777" w:rsidR="009F7F9E" w:rsidRDefault="009F7F9E">
      <w:pPr>
        <w:rPr>
          <w:u w:val="single"/>
        </w:rPr>
      </w:pPr>
    </w:p>
    <w:p w14:paraId="1913ECB4" w14:textId="6C7F4C58" w:rsidR="006F734B" w:rsidRDefault="006F734B">
      <w:pPr>
        <w:rPr>
          <w:u w:val="single"/>
        </w:rPr>
      </w:pPr>
    </w:p>
    <w:p w14:paraId="394554C7" w14:textId="77777777" w:rsidR="002918AA" w:rsidRDefault="002918AA">
      <w:pPr>
        <w:rPr>
          <w:u w:val="single"/>
        </w:rPr>
      </w:pPr>
    </w:p>
    <w:p w14:paraId="1DC7857B" w14:textId="77777777" w:rsidR="002918AA" w:rsidRDefault="002918AA">
      <w:pPr>
        <w:rPr>
          <w:u w:val="single"/>
        </w:rPr>
      </w:pPr>
    </w:p>
    <w:p w14:paraId="052FABFF" w14:textId="77777777" w:rsidR="002918AA" w:rsidRDefault="002918AA">
      <w:pPr>
        <w:rPr>
          <w:u w:val="single"/>
        </w:rPr>
      </w:pPr>
    </w:p>
    <w:p w14:paraId="7B6E7CE8" w14:textId="77777777" w:rsidR="002918AA" w:rsidRDefault="002918AA">
      <w:pPr>
        <w:rPr>
          <w:u w:val="single"/>
        </w:rPr>
      </w:pPr>
    </w:p>
    <w:p w14:paraId="2162842F" w14:textId="77777777" w:rsidR="002918AA" w:rsidRDefault="002918AA">
      <w:pPr>
        <w:rPr>
          <w:u w:val="single"/>
        </w:rPr>
      </w:pPr>
    </w:p>
    <w:p w14:paraId="62486064" w14:textId="77777777" w:rsidR="002918AA" w:rsidRDefault="002918AA">
      <w:pPr>
        <w:rPr>
          <w:u w:val="single"/>
        </w:rPr>
      </w:pPr>
    </w:p>
    <w:p w14:paraId="5BDE0FD2" w14:textId="77777777" w:rsidR="002918AA" w:rsidRDefault="002918AA">
      <w:pPr>
        <w:rPr>
          <w:u w:val="single"/>
        </w:rPr>
      </w:pPr>
    </w:p>
    <w:p w14:paraId="3D5EF8DC" w14:textId="77777777" w:rsidR="002918AA" w:rsidRDefault="002918AA">
      <w:pPr>
        <w:rPr>
          <w:u w:val="single"/>
        </w:rPr>
      </w:pPr>
    </w:p>
    <w:p w14:paraId="29BB1F82" w14:textId="77777777" w:rsidR="002918AA" w:rsidRDefault="002918AA">
      <w:pPr>
        <w:rPr>
          <w:u w:val="single"/>
        </w:rPr>
      </w:pPr>
    </w:p>
    <w:p w14:paraId="69C29765" w14:textId="77777777" w:rsidR="002918AA" w:rsidRDefault="002918AA">
      <w:pPr>
        <w:rPr>
          <w:u w:val="single"/>
        </w:rPr>
      </w:pPr>
    </w:p>
    <w:p w14:paraId="1C7B95DE" w14:textId="77777777" w:rsidR="002918AA" w:rsidRDefault="002918AA">
      <w:pPr>
        <w:rPr>
          <w:u w:val="single"/>
        </w:rPr>
      </w:pPr>
    </w:p>
    <w:p w14:paraId="18924B25" w14:textId="77777777" w:rsidR="002918AA" w:rsidRDefault="002918AA">
      <w:pPr>
        <w:rPr>
          <w:u w:val="single"/>
        </w:rPr>
      </w:pPr>
    </w:p>
    <w:p w14:paraId="657501F6" w14:textId="77777777" w:rsidR="002918AA" w:rsidRDefault="002918AA">
      <w:pPr>
        <w:rPr>
          <w:u w:val="single"/>
        </w:rPr>
      </w:pPr>
    </w:p>
    <w:p w14:paraId="5BC82927" w14:textId="77777777" w:rsidR="002918AA" w:rsidRDefault="002918AA">
      <w:pPr>
        <w:rPr>
          <w:u w:val="single"/>
        </w:rPr>
      </w:pPr>
    </w:p>
    <w:p w14:paraId="75A0B826" w14:textId="77777777" w:rsidR="002918AA" w:rsidRDefault="002918AA">
      <w:pPr>
        <w:rPr>
          <w:u w:val="single"/>
        </w:rPr>
      </w:pPr>
    </w:p>
    <w:p w14:paraId="41EB0166" w14:textId="77777777" w:rsidR="002918AA" w:rsidRPr="00CA349B" w:rsidRDefault="002918AA">
      <w:pPr>
        <w:rPr>
          <w:u w:val="single"/>
        </w:rPr>
      </w:pPr>
    </w:p>
    <w:p w14:paraId="2A248DF1" w14:textId="3F0E2AA4" w:rsidR="001244BC" w:rsidRDefault="001244BC" w:rsidP="001244BC">
      <w:pPr>
        <w:pStyle w:val="Titolo2"/>
      </w:pPr>
      <w:bookmarkStart w:id="79" w:name="_Toc137743038"/>
      <w:r>
        <w:lastRenderedPageBreak/>
        <w:t>Verifica della completezza dei requisiti</w:t>
      </w:r>
      <w:bookmarkEnd w:id="79"/>
    </w:p>
    <w:p w14:paraId="583F88E9" w14:textId="7FC0B5EC" w:rsidR="0043443F" w:rsidRDefault="0029104A" w:rsidP="001244BC">
      <w:r>
        <w:t xml:space="preserve">Per verificare la completezza dei requisiti, </w:t>
      </w:r>
      <w:r w:rsidR="005D7A51">
        <w:t xml:space="preserve">è possibile confrontare l’elenco dei requisiti funzionali </w:t>
      </w:r>
      <w:r w:rsidR="00A93E81">
        <w:t>(RF)</w:t>
      </w:r>
      <w:r w:rsidR="005D7A51">
        <w:t xml:space="preserve"> </w:t>
      </w:r>
      <w:r w:rsidR="00CE2103">
        <w:t xml:space="preserve">e dei requisiti sui dati </w:t>
      </w:r>
      <w:r w:rsidR="00A93E81">
        <w:t>(RD)</w:t>
      </w:r>
      <w:r w:rsidR="00CE2103">
        <w:t xml:space="preserve"> </w:t>
      </w:r>
      <w:r w:rsidR="00225602">
        <w:t xml:space="preserve">con i </w:t>
      </w:r>
      <w:r w:rsidR="00FA5717">
        <w:t xml:space="preserve">modelli Use Case Diagram </w:t>
      </w:r>
      <w:r w:rsidR="0043443F">
        <w:t>e Class Diagram.</w:t>
      </w:r>
    </w:p>
    <w:p w14:paraId="3F4D8D46" w14:textId="77777777" w:rsidR="005609AB" w:rsidRDefault="005609AB" w:rsidP="001244BC"/>
    <w:p w14:paraId="32916ABF" w14:textId="7DFF73AB" w:rsidR="006F492A" w:rsidRPr="0086372B" w:rsidRDefault="006F492A" w:rsidP="001244BC">
      <w:pPr>
        <w:rPr>
          <w:lang w:val="en-US"/>
        </w:rPr>
      </w:pPr>
      <w:r w:rsidRPr="0086372B">
        <w:rPr>
          <w:lang w:val="en-US"/>
        </w:rPr>
        <w:t>Legenda: UCD = Use Case Diagram, CD = Class Diagram</w:t>
      </w:r>
    </w:p>
    <w:p w14:paraId="6E75DD49" w14:textId="77777777" w:rsidR="009146D1" w:rsidRPr="0086372B" w:rsidRDefault="009146D1" w:rsidP="001244BC">
      <w:pPr>
        <w:rPr>
          <w:lang w:val="en-US"/>
        </w:rPr>
      </w:pPr>
    </w:p>
    <w:p w14:paraId="04AC996D" w14:textId="7E23CA7B" w:rsidR="001244BC" w:rsidRDefault="004D6106">
      <w:r>
        <w:t xml:space="preserve">Si ottengono le </w:t>
      </w:r>
      <w:r w:rsidR="005A1AD9">
        <w:t>seguenti corrispondenze</w:t>
      </w:r>
      <w:r w:rsidR="00C239DB">
        <w:t>:</w:t>
      </w:r>
    </w:p>
    <w:p w14:paraId="721DA777" w14:textId="7D587DFA" w:rsidR="001244BC" w:rsidRDefault="001244BC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</w:t>
      </w:r>
      <w:r w:rsidR="009C2B83" w:rsidRPr="00974886">
        <w:rPr>
          <w:rFonts w:ascii="Constantia" w:eastAsia="Times New Roman" w:hAnsi="Constantia" w:cs="Times New Roman"/>
          <w:b/>
          <w:bCs/>
        </w:rPr>
        <w:t>0</w:t>
      </w:r>
      <w:r w:rsidRPr="00974886">
        <w:rPr>
          <w:rFonts w:ascii="Constantia" w:eastAsia="Times New Roman" w:hAnsi="Constantia" w:cs="Times New Roman"/>
          <w:b/>
          <w:bCs/>
        </w:rPr>
        <w:t>1</w:t>
      </w:r>
      <w:r>
        <w:t xml:space="preserve"> è modellato </w:t>
      </w:r>
      <w:r w:rsidR="006F492A">
        <w:t xml:space="preserve">nell’UCD </w:t>
      </w:r>
      <w:r>
        <w:t>con l’attore “</w:t>
      </w:r>
      <w:r w:rsidR="00AE617B">
        <w:t>Segreteria</w:t>
      </w:r>
      <w:r>
        <w:t xml:space="preserve">” e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UC1</w:t>
      </w:r>
    </w:p>
    <w:p w14:paraId="1661847E" w14:textId="60F0A116" w:rsidR="009C2B83" w:rsidRDefault="009C2B83" w:rsidP="008D633C">
      <w:pPr>
        <w:pStyle w:val="Paragrafoelenco"/>
        <w:numPr>
          <w:ilvl w:val="0"/>
          <w:numId w:val="9"/>
        </w:numPr>
      </w:pPr>
      <w:bookmarkStart w:id="80" w:name="_Toc471905557"/>
      <w:bookmarkStart w:id="81" w:name="_Toc474433559"/>
      <w:bookmarkStart w:id="82" w:name="_Toc474433734"/>
      <w:r w:rsidRPr="00974886">
        <w:rPr>
          <w:rFonts w:ascii="Constantia" w:eastAsia="Times New Roman" w:hAnsi="Constantia" w:cs="Times New Roman"/>
          <w:b/>
          <w:bCs/>
        </w:rPr>
        <w:t>RF02</w:t>
      </w:r>
      <w:r>
        <w:t xml:space="preserve"> è modellato </w:t>
      </w:r>
      <w:r w:rsidR="006F492A">
        <w:t xml:space="preserve">nell’UCD </w:t>
      </w:r>
      <w:r>
        <w:t>con l’attore “</w:t>
      </w:r>
      <w:r w:rsidR="004240C8">
        <w:t>Docente</w:t>
      </w:r>
      <w:r>
        <w:t xml:space="preserve">” e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</w:t>
      </w:r>
      <w:r w:rsidR="005C3CA8">
        <w:rPr>
          <w:rFonts w:ascii="Times New Roman" w:hAnsi="Times New Roman" w:cs="Times New Roman"/>
        </w:rPr>
        <w:t>3</w:t>
      </w:r>
    </w:p>
    <w:p w14:paraId="7C9EF09D" w14:textId="1E41F7E2" w:rsidR="009C2B83" w:rsidRDefault="009C2B83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RF03</w:t>
      </w:r>
      <w:r>
        <w:t xml:space="preserve"> è modellato </w:t>
      </w:r>
      <w:r w:rsidR="006F492A">
        <w:t xml:space="preserve">nell’UCD </w:t>
      </w:r>
      <w:r>
        <w:t>con l’attore “</w:t>
      </w:r>
      <w:r w:rsidR="004240C8">
        <w:t>Preside</w:t>
      </w:r>
      <w:r>
        <w:t xml:space="preserve">” e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</w:t>
      </w:r>
      <w:r w:rsidR="00C37EDB" w:rsidRPr="00C37EDB">
        <w:rPr>
          <w:rFonts w:ascii="Times New Roman" w:hAnsi="Times New Roman" w:cs="Times New Roman"/>
        </w:rPr>
        <w:t>3</w:t>
      </w:r>
    </w:p>
    <w:p w14:paraId="024E4865" w14:textId="489AA73A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RF04</w:t>
      </w:r>
      <w:r>
        <w:t xml:space="preserve"> è modellato </w:t>
      </w:r>
      <w:r w:rsidR="006F492A">
        <w:t xml:space="preserve">nell’UCD </w:t>
      </w:r>
      <w:r>
        <w:t>con l’attore “</w:t>
      </w:r>
      <w:r w:rsidR="00F726CD">
        <w:t>Docente</w:t>
      </w:r>
      <w:r>
        <w:t xml:space="preserve">” e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UC4</w:t>
      </w:r>
    </w:p>
    <w:p w14:paraId="1862A565" w14:textId="2BF01DE3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RF05</w:t>
      </w:r>
      <w:r>
        <w:t xml:space="preserve"> è modellato </w:t>
      </w:r>
      <w:r w:rsidR="006F492A">
        <w:t xml:space="preserve">nell’UCD </w:t>
      </w:r>
      <w:r>
        <w:t>con l’attore “</w:t>
      </w:r>
      <w:r w:rsidR="00F726CD" w:rsidRPr="00F726CD">
        <w:t>Docente</w:t>
      </w:r>
      <w:r>
        <w:t xml:space="preserve">” e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UC5</w:t>
      </w:r>
    </w:p>
    <w:p w14:paraId="424694A3" w14:textId="5EE95ED8" w:rsidR="009C2B83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RF06</w:t>
      </w:r>
      <w:r w:rsidRPr="00C37EDB">
        <w:t xml:space="preserve"> </w:t>
      </w:r>
      <w:r>
        <w:t xml:space="preserve">è modellato </w:t>
      </w:r>
      <w:r w:rsidR="006F492A">
        <w:t xml:space="preserve">nell’UCD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</w:t>
      </w:r>
      <w:r w:rsidR="00E45E36">
        <w:rPr>
          <w:rFonts w:ascii="Times New Roman" w:hAnsi="Times New Roman" w:cs="Times New Roman"/>
        </w:rPr>
        <w:t>1</w:t>
      </w:r>
      <w:r w:rsidR="002D1FDD">
        <w:rPr>
          <w:rFonts w:ascii="Times New Roman" w:hAnsi="Times New Roman" w:cs="Times New Roman"/>
        </w:rPr>
        <w:t>1</w:t>
      </w:r>
      <w:r w:rsidR="00776443">
        <w:rPr>
          <w:rFonts w:ascii="Times New Roman" w:hAnsi="Times New Roman" w:cs="Times New Roman"/>
        </w:rPr>
        <w:t>,</w:t>
      </w:r>
      <w:r w:rsidR="00755F89">
        <w:rPr>
          <w:rFonts w:ascii="Times New Roman" w:hAnsi="Times New Roman" w:cs="Times New Roman"/>
        </w:rPr>
        <w:t xml:space="preserve"> </w:t>
      </w:r>
      <w:r w:rsidR="00776443">
        <w:rPr>
          <w:rFonts w:ascii="Times New Roman" w:hAnsi="Times New Roman" w:cs="Times New Roman"/>
        </w:rPr>
        <w:t>UC1</w:t>
      </w:r>
      <w:r w:rsidR="002B6BD0">
        <w:rPr>
          <w:rFonts w:ascii="Times New Roman" w:hAnsi="Times New Roman" w:cs="Times New Roman"/>
        </w:rPr>
        <w:t>2</w:t>
      </w:r>
    </w:p>
    <w:p w14:paraId="6A7C7907" w14:textId="74B3BB18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RF07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nell’UCD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</w:t>
      </w:r>
      <w:r w:rsidR="00E35FA8">
        <w:rPr>
          <w:rFonts w:ascii="Times New Roman" w:hAnsi="Times New Roman" w:cs="Times New Roman"/>
        </w:rPr>
        <w:t>9</w:t>
      </w:r>
    </w:p>
    <w:p w14:paraId="092EFA32" w14:textId="73807483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RF08</w:t>
      </w:r>
      <w:r w:rsidRPr="00C37EDB">
        <w:t xml:space="preserve"> </w:t>
      </w:r>
      <w:r>
        <w:t xml:space="preserve">è modellato </w:t>
      </w:r>
      <w:r w:rsidR="006F492A">
        <w:t xml:space="preserve">nell’UCD </w:t>
      </w:r>
      <w:r w:rsidR="00C239DB">
        <w:t xml:space="preserve">con </w:t>
      </w:r>
      <w:r>
        <w:t xml:space="preserve">il caso d’uso </w:t>
      </w:r>
      <w:r w:rsidRPr="00C37EDB">
        <w:rPr>
          <w:rFonts w:ascii="Times New Roman" w:hAnsi="Times New Roman" w:cs="Times New Roman"/>
        </w:rPr>
        <w:t>UC</w:t>
      </w:r>
      <w:r w:rsidR="00027F80">
        <w:rPr>
          <w:rFonts w:ascii="Times New Roman" w:hAnsi="Times New Roman" w:cs="Times New Roman"/>
        </w:rPr>
        <w:t>8</w:t>
      </w:r>
    </w:p>
    <w:p w14:paraId="76F77402" w14:textId="5B06E883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RF09</w:t>
      </w:r>
      <w:r w:rsidRPr="00C37EDB">
        <w:t xml:space="preserve"> </w:t>
      </w:r>
      <w:r>
        <w:t xml:space="preserve">è modellato </w:t>
      </w:r>
      <w:r w:rsidR="006F492A">
        <w:t xml:space="preserve">nell’UCD </w:t>
      </w:r>
      <w:r>
        <w:t xml:space="preserve">con il caso d’uso </w:t>
      </w:r>
      <w:r w:rsidRPr="00082504">
        <w:rPr>
          <w:rFonts w:ascii="Times New Roman" w:hAnsi="Times New Roman" w:cs="Times New Roman"/>
        </w:rPr>
        <w:t>UC1</w:t>
      </w:r>
      <w:r w:rsidR="00027F80">
        <w:rPr>
          <w:rFonts w:ascii="Times New Roman" w:hAnsi="Times New Roman" w:cs="Times New Roman"/>
        </w:rPr>
        <w:t>0</w:t>
      </w:r>
    </w:p>
    <w:p w14:paraId="3061A30D" w14:textId="3F0A08AF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RF10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nell’UCD </w:t>
      </w:r>
      <w:r>
        <w:t xml:space="preserve">con il caso d’uso </w:t>
      </w:r>
      <w:r w:rsidRPr="00C37EDB">
        <w:rPr>
          <w:rFonts w:ascii="Times New Roman" w:hAnsi="Times New Roman" w:cs="Times New Roman"/>
        </w:rPr>
        <w:t>UC</w:t>
      </w:r>
      <w:r w:rsidR="00342337">
        <w:rPr>
          <w:rFonts w:ascii="Times New Roman" w:hAnsi="Times New Roman" w:cs="Times New Roman"/>
        </w:rPr>
        <w:t>8</w:t>
      </w:r>
    </w:p>
    <w:p w14:paraId="34096B92" w14:textId="55EA3562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RF11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nell’UCD </w:t>
      </w:r>
      <w:r w:rsidR="00E11D8E" w:rsidRPr="00E11D8E">
        <w:t xml:space="preserve">con l’attore “Docente” e </w:t>
      </w:r>
      <w:r>
        <w:t xml:space="preserve">con il caso d’uso </w:t>
      </w:r>
      <w:r w:rsidRPr="00C37EDB">
        <w:rPr>
          <w:rFonts w:ascii="Times New Roman" w:hAnsi="Times New Roman" w:cs="Times New Roman"/>
        </w:rPr>
        <w:t>UC</w:t>
      </w:r>
      <w:r w:rsidR="001C1F1B">
        <w:rPr>
          <w:rFonts w:ascii="Times New Roman" w:hAnsi="Times New Roman" w:cs="Times New Roman"/>
        </w:rPr>
        <w:t>6</w:t>
      </w:r>
    </w:p>
    <w:p w14:paraId="299E3856" w14:textId="345A769A" w:rsidR="00C37EDB" w:rsidRDefault="00C37EDB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RF12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nell’UCD </w:t>
      </w:r>
      <w:r>
        <w:t xml:space="preserve">con il caso d’uso </w:t>
      </w:r>
      <w:r w:rsidRPr="007E172F">
        <w:rPr>
          <w:rFonts w:ascii="Times New Roman" w:hAnsi="Times New Roman" w:cs="Times New Roman"/>
        </w:rPr>
        <w:t>UC</w:t>
      </w:r>
      <w:r w:rsidR="00F8545F">
        <w:rPr>
          <w:rFonts w:ascii="Times New Roman" w:hAnsi="Times New Roman" w:cs="Times New Roman"/>
        </w:rPr>
        <w:t>8</w:t>
      </w:r>
    </w:p>
    <w:p w14:paraId="3C57C5E4" w14:textId="5FFE0BF3" w:rsidR="00C37EDB" w:rsidRDefault="007E172F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RF13</w:t>
      </w:r>
      <w:r>
        <w:rPr>
          <w:rFonts w:ascii="Constantia" w:eastAsia="Times New Roman" w:hAnsi="Constantia" w:cs="Times New Roman"/>
        </w:rPr>
        <w:t xml:space="preserve"> </w:t>
      </w:r>
      <w:r w:rsidR="00C37EDB">
        <w:t xml:space="preserve">è modellato </w:t>
      </w:r>
      <w:r w:rsidR="006F492A">
        <w:t xml:space="preserve">nell’UCD </w:t>
      </w:r>
      <w:r w:rsidR="00C37EDB">
        <w:t xml:space="preserve">con l’attore </w:t>
      </w:r>
      <w:r>
        <w:t>“</w:t>
      </w:r>
      <w:r w:rsidR="003F186C">
        <w:t>Preside</w:t>
      </w:r>
      <w:r>
        <w:t xml:space="preserve">” </w:t>
      </w:r>
      <w:r w:rsidR="00C37EDB">
        <w:t xml:space="preserve">e il caso d’uso </w:t>
      </w:r>
      <w:r w:rsidR="00C37EDB" w:rsidRPr="00C37EDB">
        <w:rPr>
          <w:rFonts w:ascii="Times New Roman" w:hAnsi="Times New Roman" w:cs="Times New Roman"/>
        </w:rPr>
        <w:t>UC</w:t>
      </w:r>
      <w:r w:rsidR="003F73D6">
        <w:rPr>
          <w:rFonts w:ascii="Times New Roman" w:hAnsi="Times New Roman" w:cs="Times New Roman"/>
        </w:rPr>
        <w:t>7</w:t>
      </w:r>
    </w:p>
    <w:p w14:paraId="32CF5CC1" w14:textId="37AAD0CD" w:rsidR="00C37EDB" w:rsidRDefault="007E172F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RF14</w:t>
      </w:r>
      <w:r w:rsidR="00C37EDB" w:rsidRPr="00C37EDB">
        <w:t xml:space="preserve"> </w:t>
      </w:r>
      <w:r w:rsidR="00C37EDB">
        <w:t xml:space="preserve">è modellato </w:t>
      </w:r>
      <w:r w:rsidR="006F492A">
        <w:t xml:space="preserve">nell’UCD </w:t>
      </w:r>
      <w:r w:rsidR="00C239DB">
        <w:t xml:space="preserve">con </w:t>
      </w:r>
      <w:r w:rsidR="00C37EDB">
        <w:t xml:space="preserve">il caso d’uso </w:t>
      </w:r>
      <w:r w:rsidR="00C37EDB" w:rsidRPr="00C37EDB">
        <w:rPr>
          <w:rFonts w:ascii="Times New Roman" w:hAnsi="Times New Roman" w:cs="Times New Roman"/>
        </w:rPr>
        <w:t>UC</w:t>
      </w:r>
      <w:r w:rsidR="00F8545F">
        <w:rPr>
          <w:rFonts w:ascii="Times New Roman" w:hAnsi="Times New Roman" w:cs="Times New Roman"/>
        </w:rPr>
        <w:t>6</w:t>
      </w:r>
    </w:p>
    <w:p w14:paraId="557240BA" w14:textId="3DE6DFE7" w:rsidR="009C2B83" w:rsidRPr="00346CEE" w:rsidRDefault="007E172F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RF15</w:t>
      </w:r>
      <w:r>
        <w:rPr>
          <w:rFonts w:ascii="Constantia" w:eastAsia="Times New Roman" w:hAnsi="Constantia" w:cs="Times New Roman"/>
        </w:rPr>
        <w:t xml:space="preserve"> </w:t>
      </w:r>
      <w:r w:rsidR="00C37EDB">
        <w:t xml:space="preserve">è modellato </w:t>
      </w:r>
      <w:r w:rsidR="006F492A">
        <w:t xml:space="preserve">nell’UCD </w:t>
      </w:r>
      <w:r w:rsidR="00C37EDB">
        <w:t>con i cas</w:t>
      </w:r>
      <w:r>
        <w:t>i</w:t>
      </w:r>
      <w:r w:rsidR="00C37EDB">
        <w:t xml:space="preserve"> d’uso </w:t>
      </w:r>
      <w:r w:rsidR="00C37EDB" w:rsidRPr="00C37EDB">
        <w:rPr>
          <w:rFonts w:ascii="Times New Roman" w:hAnsi="Times New Roman" w:cs="Times New Roman"/>
        </w:rPr>
        <w:t>UC</w:t>
      </w:r>
      <w:r>
        <w:rPr>
          <w:rFonts w:ascii="Times New Roman" w:hAnsi="Times New Roman" w:cs="Times New Roman"/>
        </w:rPr>
        <w:t>1</w:t>
      </w:r>
      <w:r w:rsidR="008D6F6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 xml:space="preserve">, </w:t>
      </w:r>
      <w:r w:rsidRPr="00C37EDB">
        <w:rPr>
          <w:rFonts w:ascii="Times New Roman" w:hAnsi="Times New Roman" w:cs="Times New Roman"/>
        </w:rPr>
        <w:t>UC</w:t>
      </w:r>
      <w:r>
        <w:rPr>
          <w:rFonts w:ascii="Times New Roman" w:hAnsi="Times New Roman" w:cs="Times New Roman"/>
        </w:rPr>
        <w:t>1</w:t>
      </w:r>
      <w:r w:rsidR="008D6F62">
        <w:rPr>
          <w:rFonts w:ascii="Times New Roman" w:hAnsi="Times New Roman" w:cs="Times New Roman"/>
        </w:rPr>
        <w:t>3</w:t>
      </w:r>
    </w:p>
    <w:p w14:paraId="4EA699B1" w14:textId="77777777" w:rsidR="00346CEE" w:rsidRPr="007E172F" w:rsidRDefault="00346CEE" w:rsidP="0048613B"/>
    <w:p w14:paraId="4F78E89E" w14:textId="78AA0A05" w:rsidR="007E172F" w:rsidRDefault="00974886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RD01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 CD </w:t>
      </w:r>
      <w:r>
        <w:t>con la classe “</w:t>
      </w:r>
      <w:r w:rsidR="00F80586">
        <w:t>Utente</w:t>
      </w:r>
      <w:r>
        <w:t>”</w:t>
      </w:r>
    </w:p>
    <w:p w14:paraId="1221093D" w14:textId="1F6901B3" w:rsidR="00974886" w:rsidRDefault="00974886" w:rsidP="008D633C">
      <w:pPr>
        <w:pStyle w:val="Paragrafoelenco"/>
        <w:numPr>
          <w:ilvl w:val="0"/>
          <w:numId w:val="9"/>
        </w:numPr>
      </w:pPr>
      <w:bookmarkStart w:id="83" w:name="_Hlk135851468"/>
      <w:r w:rsidRPr="00974886">
        <w:rPr>
          <w:rFonts w:ascii="Constantia" w:eastAsia="Times New Roman" w:hAnsi="Constantia" w:cs="Times New Roman"/>
          <w:b/>
          <w:bCs/>
        </w:rPr>
        <w:t>RD02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 CD </w:t>
      </w:r>
      <w:r>
        <w:t xml:space="preserve">con </w:t>
      </w:r>
      <w:r w:rsidR="00016A86">
        <w:t xml:space="preserve">la </w:t>
      </w:r>
      <w:r>
        <w:t>classe “</w:t>
      </w:r>
      <w:r w:rsidR="003B3972">
        <w:t>Istituto</w:t>
      </w:r>
      <w:r>
        <w:t>”</w:t>
      </w:r>
      <w:r w:rsidR="00D33741">
        <w:t xml:space="preserve"> </w:t>
      </w:r>
      <w:bookmarkEnd w:id="83"/>
      <w:r w:rsidR="00D33741">
        <w:t>e con la classe “Classe”</w:t>
      </w:r>
    </w:p>
    <w:p w14:paraId="0D47D031" w14:textId="2B5D6D9C" w:rsidR="00974886" w:rsidRDefault="00974886" w:rsidP="008D633C">
      <w:pPr>
        <w:pStyle w:val="Paragrafoelenco"/>
        <w:numPr>
          <w:ilvl w:val="0"/>
          <w:numId w:val="9"/>
        </w:numPr>
      </w:pPr>
      <w:r w:rsidRPr="00974886">
        <w:rPr>
          <w:rFonts w:ascii="Constantia" w:eastAsia="Times New Roman" w:hAnsi="Constantia" w:cs="Times New Roman"/>
          <w:b/>
          <w:bCs/>
        </w:rPr>
        <w:t>RD03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 CD </w:t>
      </w:r>
      <w:r>
        <w:t xml:space="preserve">con </w:t>
      </w:r>
      <w:r w:rsidR="00DC2F22">
        <w:t xml:space="preserve">gli </w:t>
      </w:r>
      <w:r>
        <w:t>attribut</w:t>
      </w:r>
      <w:r w:rsidR="00DC2F22">
        <w:t>i</w:t>
      </w:r>
      <w:r>
        <w:t xml:space="preserve"> </w:t>
      </w:r>
      <w:r w:rsidR="00B11C8E">
        <w:t>“</w:t>
      </w:r>
      <w:r w:rsidR="00DC2F22">
        <w:t>sezione” e “a</w:t>
      </w:r>
      <w:r w:rsidR="00823DBB">
        <w:t>n</w:t>
      </w:r>
      <w:r w:rsidR="00DC2F22">
        <w:t xml:space="preserve">no” </w:t>
      </w:r>
      <w:r>
        <w:t>della classe “</w:t>
      </w:r>
      <w:r w:rsidR="00DC2F22">
        <w:t>Classe</w:t>
      </w:r>
      <w:r>
        <w:t>”</w:t>
      </w:r>
    </w:p>
    <w:p w14:paraId="5B4C574C" w14:textId="214F3914" w:rsidR="00823DBB" w:rsidRPr="00823DBB" w:rsidRDefault="00974886" w:rsidP="008D633C">
      <w:pPr>
        <w:pStyle w:val="Paragrafoelenco"/>
        <w:numPr>
          <w:ilvl w:val="0"/>
          <w:numId w:val="9"/>
        </w:numPr>
      </w:pPr>
      <w:r w:rsidRPr="00823DBB">
        <w:rPr>
          <w:rFonts w:ascii="Constantia" w:eastAsia="Times New Roman" w:hAnsi="Constantia" w:cs="Times New Roman"/>
          <w:b/>
          <w:bCs/>
        </w:rPr>
        <w:t>RD04</w:t>
      </w:r>
      <w:r w:rsidR="003B5949">
        <w:rPr>
          <w:rFonts w:ascii="Constantia" w:eastAsia="Times New Roman" w:hAnsi="Constantia" w:cs="Times New Roman"/>
          <w:b/>
          <w:bCs/>
        </w:rPr>
        <w:t xml:space="preserve">, </w:t>
      </w:r>
      <w:r w:rsidR="003B5949" w:rsidRPr="003B5949">
        <w:rPr>
          <w:rFonts w:ascii="Constantia" w:eastAsia="Times New Roman" w:hAnsi="Constantia" w:cs="Times New Roman"/>
          <w:b/>
          <w:bCs/>
        </w:rPr>
        <w:t>RD05</w:t>
      </w:r>
      <w:r w:rsidR="006042D3" w:rsidRPr="00823DBB">
        <w:rPr>
          <w:rFonts w:ascii="Constantia" w:eastAsia="Times New Roman" w:hAnsi="Constantia" w:cs="Times New Roman"/>
          <w:b/>
          <w:bCs/>
        </w:rPr>
        <w:t xml:space="preserve"> </w:t>
      </w:r>
      <w:r w:rsidR="00823DBB" w:rsidRPr="00823DBB">
        <w:rPr>
          <w:rFonts w:eastAsia="Times New Roman" w:cstheme="majorHAnsi"/>
        </w:rPr>
        <w:t>è modellato nel CD</w:t>
      </w:r>
      <w:r w:rsidR="000119BF">
        <w:rPr>
          <w:rFonts w:eastAsia="Times New Roman" w:cstheme="majorHAnsi"/>
        </w:rPr>
        <w:t xml:space="preserve"> </w:t>
      </w:r>
      <w:r w:rsidR="003B5949">
        <w:rPr>
          <w:rFonts w:eastAsia="Times New Roman" w:cstheme="majorHAnsi"/>
        </w:rPr>
        <w:t xml:space="preserve">con </w:t>
      </w:r>
      <w:r w:rsidR="00823DBB" w:rsidRPr="00823DBB">
        <w:rPr>
          <w:rFonts w:eastAsia="Times New Roman" w:cstheme="majorHAnsi"/>
        </w:rPr>
        <w:t>la classe “</w:t>
      </w:r>
      <w:r w:rsidR="00823DBB">
        <w:rPr>
          <w:rFonts w:eastAsia="Times New Roman" w:cstheme="majorHAnsi"/>
        </w:rPr>
        <w:t>Registro Elettronico</w:t>
      </w:r>
      <w:r w:rsidR="00823DBB" w:rsidRPr="00823DBB">
        <w:rPr>
          <w:rFonts w:eastAsia="Times New Roman" w:cstheme="majorHAnsi"/>
        </w:rPr>
        <w:t xml:space="preserve">” </w:t>
      </w:r>
    </w:p>
    <w:p w14:paraId="49496158" w14:textId="06486D9D" w:rsidR="00974886" w:rsidRDefault="00974886" w:rsidP="008D633C">
      <w:pPr>
        <w:pStyle w:val="Paragrafoelenco"/>
        <w:numPr>
          <w:ilvl w:val="0"/>
          <w:numId w:val="9"/>
        </w:numPr>
      </w:pPr>
      <w:r w:rsidRPr="00823DBB">
        <w:rPr>
          <w:rFonts w:ascii="Constantia" w:eastAsia="Times New Roman" w:hAnsi="Constantia" w:cs="Times New Roman"/>
          <w:b/>
          <w:bCs/>
        </w:rPr>
        <w:t>RD06</w:t>
      </w:r>
      <w:r w:rsidRPr="00823DBB">
        <w:rPr>
          <w:rFonts w:ascii="Constantia" w:eastAsia="Times New Roman" w:hAnsi="Constantia" w:cs="Times New Roman"/>
        </w:rPr>
        <w:t xml:space="preserve"> sono</w:t>
      </w:r>
      <w:r>
        <w:t xml:space="preserve"> modellati </w:t>
      </w:r>
      <w:r w:rsidR="006F492A">
        <w:t xml:space="preserve">nel CD </w:t>
      </w:r>
      <w:r>
        <w:t xml:space="preserve">con </w:t>
      </w:r>
      <w:r w:rsidR="007A5C5B">
        <w:t xml:space="preserve">le </w:t>
      </w:r>
      <w:r>
        <w:t>class</w:t>
      </w:r>
      <w:r w:rsidR="007A5C5B">
        <w:t>i</w:t>
      </w:r>
      <w:r>
        <w:t xml:space="preserve"> “</w:t>
      </w:r>
      <w:r w:rsidR="007A5C5B">
        <w:t>Docente</w:t>
      </w:r>
      <w:r>
        <w:t>”</w:t>
      </w:r>
      <w:r w:rsidR="007A5C5B">
        <w:t xml:space="preserve"> e “Materia Insegnata”</w:t>
      </w:r>
    </w:p>
    <w:p w14:paraId="7373E06C" w14:textId="03CE6D89" w:rsidR="00974886" w:rsidRDefault="00974886" w:rsidP="008D633C">
      <w:pPr>
        <w:pStyle w:val="Paragrafoelenco"/>
        <w:numPr>
          <w:ilvl w:val="0"/>
          <w:numId w:val="9"/>
        </w:numPr>
      </w:pPr>
      <w:r w:rsidRPr="000C2F16">
        <w:rPr>
          <w:rFonts w:ascii="Constantia" w:eastAsia="Times New Roman" w:hAnsi="Constantia" w:cs="Times New Roman"/>
          <w:b/>
          <w:bCs/>
        </w:rPr>
        <w:t>RD07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 CD </w:t>
      </w:r>
      <w:r>
        <w:t>con gli attributi della classe “</w:t>
      </w:r>
      <w:r w:rsidR="000662A8">
        <w:t>Studente</w:t>
      </w:r>
      <w:r>
        <w:t>”</w:t>
      </w:r>
    </w:p>
    <w:p w14:paraId="1273E322" w14:textId="6FE81140" w:rsidR="00974886" w:rsidRDefault="00974886" w:rsidP="008D633C">
      <w:pPr>
        <w:pStyle w:val="Paragrafoelenco"/>
        <w:numPr>
          <w:ilvl w:val="0"/>
          <w:numId w:val="9"/>
        </w:numPr>
      </w:pPr>
      <w:r w:rsidRPr="000C2F16">
        <w:rPr>
          <w:rFonts w:ascii="Constantia" w:eastAsia="Times New Roman" w:hAnsi="Constantia" w:cs="Times New Roman"/>
          <w:b/>
          <w:bCs/>
        </w:rPr>
        <w:t>RD08</w:t>
      </w:r>
      <w:r>
        <w:rPr>
          <w:rFonts w:ascii="Constantia" w:eastAsia="Times New Roman" w:hAnsi="Constantia" w:cs="Times New Roman"/>
        </w:rPr>
        <w:t xml:space="preserve"> </w:t>
      </w:r>
      <w:r>
        <w:t xml:space="preserve">è modellato </w:t>
      </w:r>
      <w:r w:rsidR="006F492A">
        <w:t xml:space="preserve">nel CD </w:t>
      </w:r>
      <w:r w:rsidR="00EE1E51" w:rsidRPr="00EE1E51">
        <w:t>con gli attributi della classe “</w:t>
      </w:r>
      <w:r w:rsidR="00EE1E51">
        <w:t>Attività</w:t>
      </w:r>
      <w:r w:rsidR="00EE1E51" w:rsidRPr="00EE1E51">
        <w:t>”</w:t>
      </w:r>
    </w:p>
    <w:p w14:paraId="62858A27" w14:textId="3B4C47A7" w:rsidR="00974886" w:rsidRDefault="006E0494" w:rsidP="008D633C">
      <w:pPr>
        <w:pStyle w:val="Paragrafoelenco"/>
        <w:numPr>
          <w:ilvl w:val="0"/>
          <w:numId w:val="9"/>
        </w:numPr>
      </w:pPr>
      <w:r w:rsidRPr="000C2F16">
        <w:rPr>
          <w:rFonts w:ascii="Constantia" w:eastAsia="Times New Roman" w:hAnsi="Constantia" w:cs="Times New Roman"/>
          <w:b/>
          <w:bCs/>
        </w:rPr>
        <w:t>RD09</w:t>
      </w:r>
      <w:r>
        <w:rPr>
          <w:rFonts w:ascii="Constantia" w:eastAsia="Times New Roman" w:hAnsi="Constantia" w:cs="Times New Roman"/>
        </w:rPr>
        <w:t xml:space="preserve"> </w:t>
      </w:r>
      <w:r w:rsidR="00974886">
        <w:t xml:space="preserve">è modellato </w:t>
      </w:r>
      <w:r w:rsidR="006F492A">
        <w:t xml:space="preserve">nel CD </w:t>
      </w:r>
      <w:r w:rsidR="00974886">
        <w:t>con l</w:t>
      </w:r>
      <w:r>
        <w:t>’attributo “</w:t>
      </w:r>
      <w:r w:rsidR="00630800">
        <w:t>data</w:t>
      </w:r>
      <w:r>
        <w:t>”</w:t>
      </w:r>
      <w:r w:rsidR="00974886">
        <w:t xml:space="preserve"> </w:t>
      </w:r>
      <w:r>
        <w:t xml:space="preserve">della </w:t>
      </w:r>
      <w:r w:rsidR="00974886">
        <w:t>classe “</w:t>
      </w:r>
      <w:r w:rsidR="00630800">
        <w:t>Valutazione</w:t>
      </w:r>
      <w:r w:rsidR="00974886">
        <w:t>”</w:t>
      </w:r>
    </w:p>
    <w:p w14:paraId="2344A2E8" w14:textId="6F1DBF58" w:rsidR="007636BA" w:rsidRDefault="000C2F16" w:rsidP="008D633C">
      <w:pPr>
        <w:pStyle w:val="Paragrafoelenco"/>
        <w:numPr>
          <w:ilvl w:val="0"/>
          <w:numId w:val="9"/>
        </w:numPr>
      </w:pPr>
      <w:r w:rsidRPr="008E5F86">
        <w:rPr>
          <w:rFonts w:ascii="Constantia" w:eastAsia="Times New Roman" w:hAnsi="Constantia" w:cs="Times New Roman"/>
          <w:b/>
          <w:bCs/>
        </w:rPr>
        <w:t>RD10</w:t>
      </w:r>
      <w:r w:rsidRPr="008E5F86">
        <w:rPr>
          <w:rFonts w:ascii="Constantia" w:eastAsia="Times New Roman" w:hAnsi="Constantia" w:cs="Times New Roman"/>
        </w:rPr>
        <w:t xml:space="preserve"> </w:t>
      </w:r>
      <w:r w:rsidR="00974886">
        <w:t xml:space="preserve">è modellato </w:t>
      </w:r>
      <w:r w:rsidR="006F492A">
        <w:t xml:space="preserve">nel CD </w:t>
      </w:r>
      <w:r>
        <w:t xml:space="preserve">con </w:t>
      </w:r>
      <w:r w:rsidR="0048613B" w:rsidRPr="0048613B">
        <w:t>l’attributo “</w:t>
      </w:r>
      <w:r w:rsidR="0048613B">
        <w:t>stato</w:t>
      </w:r>
      <w:r w:rsidR="0048613B" w:rsidRPr="0048613B">
        <w:t>” della classe “</w:t>
      </w:r>
      <w:r w:rsidR="0048613B">
        <w:t>Pagella</w:t>
      </w:r>
      <w:r w:rsidR="0048613B" w:rsidRPr="0048613B">
        <w:t>”</w:t>
      </w:r>
    </w:p>
    <w:p w14:paraId="4588E35E" w14:textId="2F87657D" w:rsidR="007636BA" w:rsidRDefault="007636BA" w:rsidP="007636BA"/>
    <w:p w14:paraId="784D4C2A" w14:textId="5CDE65A1" w:rsidR="007636BA" w:rsidRDefault="00571D29" w:rsidP="007636BA">
      <w:r>
        <w:t xml:space="preserve">Dal momento che </w:t>
      </w:r>
      <w:r w:rsidR="009640A3">
        <w:t xml:space="preserve">tutti i requisiti sono </w:t>
      </w:r>
      <w:r w:rsidR="00BA598D">
        <w:t xml:space="preserve">adeguatamente </w:t>
      </w:r>
      <w:r w:rsidR="00BB2711">
        <w:t>modellati</w:t>
      </w:r>
      <w:r w:rsidR="000A5D59">
        <w:t xml:space="preserve"> n</w:t>
      </w:r>
      <w:r w:rsidR="00613FCF">
        <w:t>egli Use Case Diagram</w:t>
      </w:r>
      <w:r w:rsidR="009146D1">
        <w:t xml:space="preserve"> e nei Class Diagram</w:t>
      </w:r>
      <w:r w:rsidR="00613FCF">
        <w:t xml:space="preserve">, </w:t>
      </w:r>
      <w:r w:rsidR="00C856AA">
        <w:t>la completezza dei requisiti è verificata.</w:t>
      </w:r>
    </w:p>
    <w:p w14:paraId="08D8A291" w14:textId="79E13ABC" w:rsidR="007636BA" w:rsidRDefault="007636BA" w:rsidP="007636BA"/>
    <w:p w14:paraId="509748FD" w14:textId="56D7F424" w:rsidR="007636BA" w:rsidRDefault="007636BA" w:rsidP="007636BA"/>
    <w:p w14:paraId="35BDE7F0" w14:textId="5177BA61" w:rsidR="007636BA" w:rsidRDefault="007636BA" w:rsidP="007636BA"/>
    <w:p w14:paraId="7935ED0F" w14:textId="24D43FC7" w:rsidR="007636BA" w:rsidRDefault="007636BA" w:rsidP="007636BA"/>
    <w:p w14:paraId="7D9F7B59" w14:textId="6A4BFF2A" w:rsidR="007636BA" w:rsidRDefault="007636BA" w:rsidP="007636BA"/>
    <w:p w14:paraId="6C3F190A" w14:textId="77777777" w:rsidR="007636BA" w:rsidRDefault="007636BA" w:rsidP="007636BA"/>
    <w:bookmarkEnd w:id="80"/>
    <w:bookmarkEnd w:id="81"/>
    <w:bookmarkEnd w:id="82"/>
    <w:p w14:paraId="6379ADF9" w14:textId="77777777" w:rsidR="0059358E" w:rsidRDefault="0059358E" w:rsidP="007636BA"/>
    <w:p w14:paraId="38008A35" w14:textId="77777777" w:rsidR="0059358E" w:rsidRDefault="0059358E" w:rsidP="007636BA"/>
    <w:p w14:paraId="7FF6707A" w14:textId="77777777" w:rsidR="0059358E" w:rsidRDefault="0059358E" w:rsidP="007636BA"/>
    <w:p w14:paraId="611E1DA6" w14:textId="77777777" w:rsidR="00EA48D6" w:rsidRDefault="00EA48D6" w:rsidP="007636BA"/>
    <w:p w14:paraId="3CF0ADB8" w14:textId="77777777" w:rsidR="00EA48D6" w:rsidRDefault="00EA48D6" w:rsidP="007636BA"/>
    <w:p w14:paraId="15AE8F51" w14:textId="77777777" w:rsidR="00EA48D6" w:rsidRDefault="00EA48D6" w:rsidP="007636BA"/>
    <w:p w14:paraId="34EE0D32" w14:textId="77777777" w:rsidR="0059358E" w:rsidRDefault="0059358E" w:rsidP="007636BA"/>
    <w:p w14:paraId="1B35113F" w14:textId="1EAE52B1" w:rsidR="004C0E20" w:rsidRDefault="004C0E20" w:rsidP="008D633C">
      <w:pPr>
        <w:pStyle w:val="Paragrafoelenco"/>
        <w:numPr>
          <w:ilvl w:val="0"/>
          <w:numId w:val="30"/>
        </w:numPr>
        <w:textAlignment w:val="baseline"/>
        <w:rPr>
          <w:rFonts w:ascii="Cambria" w:eastAsia="Times New Roman" w:hAnsi="Cambria" w:cs="Segoe UI"/>
          <w:b/>
          <w:bCs/>
          <w:color w:val="0000FF"/>
          <w:sz w:val="36"/>
          <w:szCs w:val="36"/>
        </w:rPr>
      </w:pPr>
      <w:r w:rsidRPr="00FF6AD4">
        <w:rPr>
          <w:rFonts w:ascii="Cambria" w:eastAsia="Times New Roman" w:hAnsi="Cambria" w:cs="Segoe UI"/>
          <w:b/>
          <w:bCs/>
          <w:color w:val="0000FF"/>
          <w:sz w:val="36"/>
          <w:szCs w:val="36"/>
        </w:rPr>
        <w:lastRenderedPageBreak/>
        <w:t>Stima dei costi </w:t>
      </w:r>
    </w:p>
    <w:p w14:paraId="100E31AF" w14:textId="77777777" w:rsidR="002918AA" w:rsidRPr="002918AA" w:rsidRDefault="002918AA" w:rsidP="002918AA">
      <w:pPr>
        <w:textAlignment w:val="baseline"/>
        <w:rPr>
          <w:rFonts w:ascii="Cambria" w:eastAsia="Times New Roman" w:hAnsi="Cambria" w:cs="Segoe UI"/>
          <w:b/>
          <w:bCs/>
          <w:color w:val="0000FF"/>
          <w:sz w:val="36"/>
          <w:szCs w:val="36"/>
        </w:rPr>
      </w:pPr>
    </w:p>
    <w:p w14:paraId="247D01C9" w14:textId="1A73A8CC" w:rsidR="004C0E20" w:rsidRDefault="0011491A" w:rsidP="004C0E20">
      <w:pPr>
        <w:textAlignment w:val="baseline"/>
        <w:rPr>
          <w:rFonts w:ascii="Cambria" w:eastAsia="Times New Roman" w:hAnsi="Cambria" w:cs="Segoe UI"/>
        </w:rPr>
      </w:pPr>
      <w:r>
        <w:rPr>
          <w:rFonts w:ascii="Cambria" w:eastAsia="Times New Roman" w:hAnsi="Cambria" w:cs="Segoe UI"/>
        </w:rPr>
        <w:t>Di seguito è riportata</w:t>
      </w:r>
      <w:r w:rsidR="004C0E20" w:rsidRPr="00C95DCA">
        <w:rPr>
          <w:rFonts w:ascii="Cambria" w:eastAsia="Times New Roman" w:hAnsi="Cambria" w:cs="Segoe UI"/>
        </w:rPr>
        <w:t xml:space="preserve"> la stima dei costi secondo il metodo dei Punti Funzione</w:t>
      </w:r>
      <w:r w:rsidR="00C95DCA" w:rsidRPr="00C95DCA">
        <w:rPr>
          <w:rFonts w:ascii="Cambria" w:eastAsia="Times New Roman" w:hAnsi="Cambria" w:cs="Segoe UI"/>
        </w:rPr>
        <w:t>, una metrica per la stima della quantità di funzionalità del software</w:t>
      </w:r>
      <w:r w:rsidR="00C95DCA">
        <w:rPr>
          <w:rFonts w:ascii="Cambria" w:eastAsia="Times New Roman" w:hAnsi="Cambria" w:cs="Segoe UI"/>
        </w:rPr>
        <w:t xml:space="preserve">. </w:t>
      </w:r>
      <w:r w:rsidR="00503F69" w:rsidRPr="00C95DCA">
        <w:rPr>
          <w:rFonts w:ascii="Cambria" w:eastAsia="Times New Roman" w:hAnsi="Cambria" w:cs="Segoe UI"/>
        </w:rPr>
        <w:t>Per farla</w:t>
      </w:r>
      <w:r w:rsidR="00D10225" w:rsidRPr="00C95DCA">
        <w:rPr>
          <w:rFonts w:ascii="Cambria" w:eastAsia="Times New Roman" w:hAnsi="Cambria" w:cs="Segoe UI"/>
        </w:rPr>
        <w:t xml:space="preserve"> si usano </w:t>
      </w:r>
      <w:r w:rsidR="00C95DCA" w:rsidRPr="00C95DCA">
        <w:rPr>
          <w:rFonts w:ascii="Cambria" w:eastAsia="Times New Roman" w:hAnsi="Cambria" w:cs="Segoe UI"/>
        </w:rPr>
        <w:t>il numero di informazioni in entrata, in uscita e memorizzate dal sistema</w:t>
      </w:r>
      <w:r w:rsidR="004C0E20" w:rsidRPr="004C0E20">
        <w:rPr>
          <w:rFonts w:ascii="Cambria" w:eastAsia="Times New Roman" w:hAnsi="Cambria" w:cs="Segoe UI"/>
        </w:rPr>
        <w:t>. </w:t>
      </w:r>
    </w:p>
    <w:p w14:paraId="1C999AD5" w14:textId="77777777" w:rsidR="00144039" w:rsidRPr="004C0E20" w:rsidRDefault="00144039" w:rsidP="004C0E20">
      <w:pPr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ABA478C" w14:textId="77777777" w:rsidR="004C0E20" w:rsidRPr="004C0E20" w:rsidRDefault="004C0E20" w:rsidP="004C0E20">
      <w:pPr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C0E20">
        <w:rPr>
          <w:rFonts w:ascii="Cambria" w:eastAsia="Times New Roman" w:hAnsi="Cambria" w:cs="Segoe UI"/>
        </w:rPr>
        <w:t> </w:t>
      </w:r>
    </w:p>
    <w:p w14:paraId="0757A34C" w14:textId="77777777" w:rsidR="004C0E20" w:rsidRPr="004C0E20" w:rsidRDefault="004C0E20" w:rsidP="008D633C">
      <w:pPr>
        <w:numPr>
          <w:ilvl w:val="0"/>
          <w:numId w:val="28"/>
        </w:numPr>
        <w:ind w:left="1080" w:firstLine="0"/>
        <w:jc w:val="both"/>
        <w:textAlignment w:val="baseline"/>
        <w:rPr>
          <w:rFonts w:ascii="Constantia" w:eastAsia="Times New Roman" w:hAnsi="Constantia" w:cs="Segoe UI"/>
        </w:rPr>
      </w:pPr>
      <w:r w:rsidRPr="009326D5">
        <w:rPr>
          <w:rFonts w:ascii="Cambria" w:eastAsia="Times New Roman" w:hAnsi="Cambria" w:cs="Segoe UI"/>
        </w:rPr>
        <w:t>Tabella di riferimento per le complessità di dati e transazioni</w:t>
      </w:r>
      <w:r w:rsidRPr="004C0E20">
        <w:rPr>
          <w:rFonts w:ascii="Constantia" w:eastAsia="Times New Roman" w:hAnsi="Constantia" w:cs="Segoe UI"/>
        </w:rPr>
        <w:t> </w:t>
      </w:r>
    </w:p>
    <w:p w14:paraId="2010CEF7" w14:textId="77777777" w:rsidR="007F088E" w:rsidRPr="004C0E20" w:rsidRDefault="007F088E" w:rsidP="007F088E">
      <w:pPr>
        <w:ind w:left="1080"/>
        <w:jc w:val="both"/>
        <w:textAlignment w:val="baseline"/>
        <w:rPr>
          <w:rFonts w:ascii="Constantia" w:eastAsia="Times New Roman" w:hAnsi="Constantia" w:cs="Segoe UI"/>
        </w:rPr>
      </w:pPr>
    </w:p>
    <w:tbl>
      <w:tblPr>
        <w:tblW w:w="3851" w:type="dxa"/>
        <w:tblInd w:w="45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6"/>
        <w:gridCol w:w="1032"/>
        <w:gridCol w:w="856"/>
        <w:gridCol w:w="1297"/>
      </w:tblGrid>
      <w:tr w:rsidR="004C0E20" w:rsidRPr="004C0E20" w14:paraId="1498CD3B" w14:textId="77777777" w:rsidTr="00023279">
        <w:trPr>
          <w:trHeight w:val="283"/>
        </w:trPr>
        <w:tc>
          <w:tcPr>
            <w:tcW w:w="772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auto" w:fill="000000"/>
            <w:hideMark/>
          </w:tcPr>
          <w:p w14:paraId="4820617E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5700"/>
                <w:sz w:val="22"/>
                <w:szCs w:val="22"/>
              </w:rPr>
              <w:t>  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1D48F22C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</w:rPr>
              <w:t>SEMPLICE </w:t>
            </w:r>
          </w:p>
        </w:tc>
        <w:tc>
          <w:tcPr>
            <w:tcW w:w="908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127F3BD5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</w:rPr>
              <w:t>MEDIO </w:t>
            </w:r>
          </w:p>
        </w:tc>
        <w:tc>
          <w:tcPr>
            <w:tcW w:w="117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shd w:val="clear" w:color="auto" w:fill="000000"/>
            <w:hideMark/>
          </w:tcPr>
          <w:p w14:paraId="3627168C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</w:rPr>
              <w:t>COMPLESSO </w:t>
            </w:r>
          </w:p>
        </w:tc>
      </w:tr>
      <w:tr w:rsidR="004C0E20" w:rsidRPr="004C0E20" w14:paraId="2D13648D" w14:textId="77777777" w:rsidTr="00023279">
        <w:trPr>
          <w:trHeight w:val="283"/>
        </w:trPr>
        <w:tc>
          <w:tcPr>
            <w:tcW w:w="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5061824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NILF 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5D8F067" w14:textId="22BB02DF" w:rsidR="004C0E20" w:rsidRPr="004C0E20" w:rsidRDefault="00860F1F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color w:val="3F3F3F"/>
                <w:sz w:val="22"/>
                <w:szCs w:val="22"/>
              </w:rPr>
              <w:t>3</w:t>
            </w:r>
          </w:p>
        </w:tc>
        <w:tc>
          <w:tcPr>
            <w:tcW w:w="908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3E8B524B" w14:textId="0A9550B7" w:rsidR="004C0E20" w:rsidRPr="004C0E20" w:rsidRDefault="003C7AC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4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117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E0EDE7" w14:textId="4F9D59E1" w:rsidR="004C0E20" w:rsidRPr="004C0E20" w:rsidRDefault="003C7AC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6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</w:tr>
      <w:tr w:rsidR="004C0E20" w:rsidRPr="004C0E20" w14:paraId="35796C0E" w14:textId="77777777" w:rsidTr="00023279">
        <w:trPr>
          <w:trHeight w:val="283"/>
        </w:trPr>
        <w:tc>
          <w:tcPr>
            <w:tcW w:w="772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5C054074" w14:textId="5900A605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NEIF 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867AB5" w14:textId="3C36E9AD" w:rsidR="004C0E20" w:rsidRPr="004C0E20" w:rsidRDefault="00271F0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4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21E400E" w14:textId="4D783151" w:rsidR="004C0E20" w:rsidRPr="004C0E20" w:rsidRDefault="00271F0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5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6D8C2BCE" w14:textId="1FCAD4AE" w:rsidR="004C0E20" w:rsidRPr="004C0E20" w:rsidRDefault="00271F0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7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</w:tr>
      <w:tr w:rsidR="004C0E20" w:rsidRPr="004C0E20" w14:paraId="72F31A15" w14:textId="77777777" w:rsidTr="00023279">
        <w:trPr>
          <w:trHeight w:val="283"/>
        </w:trPr>
        <w:tc>
          <w:tcPr>
            <w:tcW w:w="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E33366C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 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5DBB7ED6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3</w:t>
            </w:r>
            <w:r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908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7CFDBB05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4</w:t>
            </w:r>
            <w:r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117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FCA282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6</w:t>
            </w:r>
            <w:r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</w:tr>
      <w:tr w:rsidR="004C0E20" w:rsidRPr="004C0E20" w14:paraId="72A5C01B" w14:textId="77777777" w:rsidTr="00023279">
        <w:trPr>
          <w:trHeight w:val="283"/>
        </w:trPr>
        <w:tc>
          <w:tcPr>
            <w:tcW w:w="772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733C950E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NEO 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62F3CFC" w14:textId="6E72D710" w:rsidR="004C0E20" w:rsidRPr="004C0E20" w:rsidRDefault="004E6CBF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7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D4375FA" w14:textId="345B721A" w:rsidR="004C0E20" w:rsidRPr="004C0E20" w:rsidRDefault="004E6CBF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10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1178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7011B6FB" w14:textId="7771D9F4" w:rsidR="004C0E20" w:rsidRPr="004C0E20" w:rsidRDefault="004E6CBF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15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</w:tr>
      <w:tr w:rsidR="004C0E20" w:rsidRPr="004C0E20" w14:paraId="186999B5" w14:textId="77777777" w:rsidTr="00023279">
        <w:trPr>
          <w:trHeight w:val="283"/>
        </w:trPr>
        <w:tc>
          <w:tcPr>
            <w:tcW w:w="7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BC7AEA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NEQ 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6839389" w14:textId="76ADEBBB" w:rsidR="004C0E20" w:rsidRPr="004C0E20" w:rsidRDefault="006B28C7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5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908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50BFACF6" w14:textId="471FF888" w:rsidR="004C0E20" w:rsidRPr="004C0E20" w:rsidRDefault="006B28C7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7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  <w:tc>
          <w:tcPr>
            <w:tcW w:w="1178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5B2A10" w14:textId="6E02CDE0" w:rsidR="004C0E20" w:rsidRPr="004C0E20" w:rsidRDefault="006B28C7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b/>
                <w:bCs/>
                <w:color w:val="3F3F3F"/>
                <w:sz w:val="22"/>
                <w:szCs w:val="22"/>
              </w:rPr>
              <w:t>10</w:t>
            </w:r>
            <w:r w:rsidR="004C0E20" w:rsidRPr="004C0E20">
              <w:rPr>
                <w:rFonts w:ascii="Calibri" w:eastAsia="Times New Roman" w:hAnsi="Calibri" w:cs="Calibri"/>
                <w:color w:val="3F3F3F"/>
                <w:sz w:val="22"/>
                <w:szCs w:val="22"/>
              </w:rPr>
              <w:t> </w:t>
            </w:r>
          </w:p>
        </w:tc>
      </w:tr>
    </w:tbl>
    <w:p w14:paraId="6B347ED8" w14:textId="307C39C9" w:rsidR="009326D5" w:rsidRPr="002918AA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C0E20">
        <w:rPr>
          <w:rFonts w:ascii="Cambria" w:eastAsia="Times New Roman" w:hAnsi="Cambria" w:cs="Segoe UI"/>
        </w:rPr>
        <w:t> </w:t>
      </w:r>
    </w:p>
    <w:p w14:paraId="214C4047" w14:textId="77777777" w:rsidR="009326D5" w:rsidRPr="004C0E20" w:rsidRDefault="009326D5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172E4E2" w14:textId="75F3AA9D" w:rsidR="004C0E20" w:rsidRDefault="00EF0A5F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  <w:r w:rsidRPr="00EF0A5F">
        <w:rPr>
          <w:rFonts w:ascii="Constantia" w:eastAsia="Times New Roman" w:hAnsi="Constantia" w:cs="Segoe UI"/>
          <w:b/>
          <w:bCs/>
        </w:rPr>
        <w:t>AGGIUNGI VOTO</w:t>
      </w:r>
      <w:r w:rsidR="004C0E20" w:rsidRPr="00EF0A5F">
        <w:rPr>
          <w:rFonts w:ascii="Constantia" w:eastAsia="Times New Roman" w:hAnsi="Constantia" w:cs="Segoe UI"/>
          <w:b/>
          <w:bCs/>
        </w:rPr>
        <w:t> </w:t>
      </w:r>
    </w:p>
    <w:p w14:paraId="24E4F463" w14:textId="77777777" w:rsidR="002918AA" w:rsidRPr="00EF0A5F" w:rsidRDefault="002918AA" w:rsidP="004C0E20">
      <w:pPr>
        <w:jc w:val="both"/>
        <w:textAlignment w:val="baseline"/>
        <w:rPr>
          <w:rFonts w:ascii="Constantia" w:eastAsia="Times New Roman" w:hAnsi="Constantia" w:cs="Segoe UI"/>
          <w:b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"/>
        <w:gridCol w:w="945"/>
        <w:gridCol w:w="442"/>
        <w:gridCol w:w="818"/>
        <w:gridCol w:w="457"/>
        <w:gridCol w:w="758"/>
        <w:gridCol w:w="1110"/>
        <w:gridCol w:w="1335"/>
        <w:gridCol w:w="1200"/>
      </w:tblGrid>
      <w:tr w:rsidR="00EF0A5F" w:rsidRPr="004C0E20" w14:paraId="5DBCD125" w14:textId="77777777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auto" w:fill="000000"/>
            <w:hideMark/>
          </w:tcPr>
          <w:p w14:paraId="770450E2" w14:textId="77777777" w:rsidR="00EF0A5F" w:rsidRPr="004C0E20" w:rsidRDefault="00EF0A5F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FFFFFF"/>
                <w:sz w:val="22"/>
                <w:szCs w:val="22"/>
              </w:rPr>
              <w:t>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7B9FF651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VALORE 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42B98A52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SEMPLICE 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62FC403B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MEDIO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02390C7A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COMPLESSO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shd w:val="clear" w:color="auto" w:fill="000000"/>
            <w:hideMark/>
          </w:tcPr>
          <w:p w14:paraId="61A04D28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TOT </w:t>
            </w:r>
          </w:p>
        </w:tc>
      </w:tr>
      <w:tr w:rsidR="00EF0A5F" w:rsidRPr="004C0E20" w14:paraId="6E3D13D8" w14:textId="77777777">
        <w:trPr>
          <w:gridBefore w:val="1"/>
          <w:wBefore w:w="8" w:type="dxa"/>
          <w:trHeight w:val="21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FB07293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NILF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F284E17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1 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68489647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43BA1E66" w14:textId="1D6132F0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  <w:r w:rsidR="004D365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562D0B84" w14:textId="34EBF15D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A67F33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       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1FA657" w14:textId="772E7479" w:rsidR="00EF0A5F" w:rsidRPr="004C0E20" w:rsidRDefault="004D3655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  <w:r w:rsidR="00EF0A5F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F0A5F" w:rsidRPr="004C0E20" w14:paraId="396DDC0A" w14:textId="77777777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382F472C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NEIF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8CA26A6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0 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E39629B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88A5E9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5187B4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4DCFD6BC" w14:textId="4295535B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EF0A5F" w:rsidRPr="004C0E20" w14:paraId="24808BC0" w14:textId="77777777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69F3B22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65AC5679" w14:textId="16538412" w:rsidR="00EF0A5F" w:rsidRPr="004C0E20" w:rsidRDefault="006D3B0C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F7E58F8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3 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4D27E2FB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0E3B9C91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F210F0" w14:textId="4CB07DD9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  <w:r w:rsidR="004C5CE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F0A5F" w:rsidRPr="004C0E20" w14:paraId="6DEB8D56" w14:textId="77777777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727DFFF1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NEO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6D0AD6B" w14:textId="029A7459" w:rsidR="00EF0A5F" w:rsidRPr="004C0E20" w:rsidRDefault="00EE784B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99DF39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15897E" w14:textId="04745035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5485CF2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74229643" w14:textId="51F5802B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EF0A5F" w:rsidRPr="004C0E20" w14:paraId="0EB0D005" w14:textId="77777777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09A05F8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NEQ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FE3B9F6" w14:textId="268A4C92" w:rsidR="00EF0A5F" w:rsidRPr="004C0E20" w:rsidRDefault="00FC450B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4E61D50E" w14:textId="71BC8263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7C63C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A375264" w14:textId="67E30E24" w:rsidR="00EF0A5F" w:rsidRPr="004C0E20" w:rsidRDefault="00EF0A5F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57608F75" w14:textId="77777777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6C6022" w14:textId="4FB3D296" w:rsidR="00EF0A5F" w:rsidRPr="004C0E20" w:rsidRDefault="00EF0A5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E456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  <w:r w:rsidR="007C63C7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EF0A5F" w:rsidRPr="004C0E20" w14:paraId="6E9588AD" w14:textId="77777777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30291739" w14:textId="77777777" w:rsidR="00EF0A5F" w:rsidRPr="004C0E20" w:rsidRDefault="00EF0A5F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UFP= </w:t>
            </w:r>
          </w:p>
        </w:tc>
        <w:tc>
          <w:tcPr>
            <w:tcW w:w="127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336CC385" w14:textId="7A48D20B" w:rsidR="00EF0A5F" w:rsidRPr="004C0E20" w:rsidRDefault="004D3655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39</w:t>
            </w:r>
            <w:r w:rsidR="00EF0A5F"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  <w:tr w:rsidR="00EF0A5F" w:rsidRPr="004C0E20" w14:paraId="14005A5F" w14:textId="77777777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CCCCCC"/>
            <w:hideMark/>
          </w:tcPr>
          <w:p w14:paraId="79A939FF" w14:textId="77777777" w:rsidR="00EF0A5F" w:rsidRPr="004C0E20" w:rsidRDefault="00EF0A5F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LLOC/FP = 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CCCCCC"/>
            <w:hideMark/>
          </w:tcPr>
          <w:p w14:paraId="6C22F43B" w14:textId="3ECBDA7E" w:rsidR="00EF0A5F" w:rsidRPr="004C0E20" w:rsidRDefault="007F5D74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2.</w:t>
            </w:r>
            <w:r w:rsidR="004D3655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067</w:t>
            </w:r>
            <w:r w:rsidR="00EF0A5F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1E00344A" w14:textId="77777777" w:rsidR="00EF0A5F" w:rsidRPr="004C0E20" w:rsidRDefault="00EF0A5F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55183C5" w14:textId="1F53B325" w:rsidR="004E5916" w:rsidRPr="004E5916" w:rsidRDefault="004E5916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E5916">
        <w:rPr>
          <w:rFonts w:ascii="Segoe UI" w:eastAsia="Times New Roman" w:hAnsi="Segoe UI" w:cs="Segoe UI"/>
          <w:sz w:val="18"/>
          <w:szCs w:val="18"/>
        </w:rPr>
        <w:t xml:space="preserve">NILF: </w:t>
      </w:r>
      <w:r w:rsidR="00681FAC">
        <w:rPr>
          <w:rFonts w:ascii="Segoe UI" w:eastAsia="Times New Roman" w:hAnsi="Segoe UI" w:cs="Segoe UI"/>
          <w:sz w:val="18"/>
          <w:szCs w:val="18"/>
        </w:rPr>
        <w:t>Le valutazioni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vengono </w:t>
      </w:r>
      <w:r w:rsidR="00C241EE">
        <w:rPr>
          <w:rFonts w:ascii="Segoe UI" w:eastAsia="Times New Roman" w:hAnsi="Segoe UI" w:cs="Segoe UI"/>
          <w:sz w:val="18"/>
          <w:szCs w:val="18"/>
        </w:rPr>
        <w:t>gestiti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</w:t>
      </w:r>
      <w:r w:rsidR="00BD46CE">
        <w:rPr>
          <w:rFonts w:ascii="Segoe UI" w:eastAsia="Times New Roman" w:hAnsi="Segoe UI" w:cs="Segoe UI"/>
          <w:sz w:val="18"/>
          <w:szCs w:val="18"/>
        </w:rPr>
        <w:t>internamente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dal sistema, li identifichiamo come ILF. [1 medio] </w:t>
      </w:r>
    </w:p>
    <w:p w14:paraId="75911198" w14:textId="39DFC3E2" w:rsidR="004E5916" w:rsidRPr="00470B0A" w:rsidRDefault="004E5916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  <w:u w:val="single"/>
        </w:rPr>
      </w:pPr>
      <w:r w:rsidRPr="004E5916">
        <w:rPr>
          <w:rFonts w:ascii="Segoe UI" w:eastAsia="Times New Roman" w:hAnsi="Segoe UI" w:cs="Segoe UI"/>
          <w:sz w:val="18"/>
          <w:szCs w:val="18"/>
        </w:rPr>
        <w:t xml:space="preserve">NEI: </w:t>
      </w:r>
      <w:r w:rsidR="002B1732">
        <w:rPr>
          <w:rFonts w:ascii="Segoe UI" w:eastAsia="Times New Roman" w:hAnsi="Segoe UI" w:cs="Segoe UI"/>
          <w:sz w:val="18"/>
          <w:szCs w:val="18"/>
        </w:rPr>
        <w:t>Docente</w:t>
      </w:r>
      <w:r w:rsidRPr="004E5916">
        <w:rPr>
          <w:rFonts w:ascii="Segoe UI" w:eastAsia="Times New Roman" w:hAnsi="Segoe UI" w:cs="Segoe UI"/>
          <w:sz w:val="18"/>
          <w:szCs w:val="18"/>
        </w:rPr>
        <w:t>,</w:t>
      </w:r>
      <w:r w:rsidR="00F73644">
        <w:rPr>
          <w:rFonts w:ascii="Segoe UI" w:eastAsia="Times New Roman" w:hAnsi="Segoe UI" w:cs="Segoe UI"/>
          <w:sz w:val="18"/>
          <w:szCs w:val="18"/>
        </w:rPr>
        <w:t xml:space="preserve"> Materia, Matricola, </w:t>
      </w:r>
      <w:r w:rsidR="00F4205B">
        <w:rPr>
          <w:rFonts w:ascii="Segoe UI" w:eastAsia="Times New Roman" w:hAnsi="Segoe UI" w:cs="Segoe UI"/>
          <w:sz w:val="18"/>
          <w:szCs w:val="18"/>
        </w:rPr>
        <w:t>Voto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Data [</w:t>
      </w:r>
      <w:r w:rsidR="00F4205B">
        <w:rPr>
          <w:rFonts w:ascii="Segoe UI" w:eastAsia="Times New Roman" w:hAnsi="Segoe UI" w:cs="Segoe UI"/>
          <w:sz w:val="18"/>
          <w:szCs w:val="18"/>
        </w:rPr>
        <w:t>5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semplici] </w:t>
      </w:r>
    </w:p>
    <w:p w14:paraId="36815C36" w14:textId="68A4386E" w:rsidR="00F05D70" w:rsidRDefault="00F05D70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8D3BBD">
        <w:rPr>
          <w:rFonts w:ascii="Segoe UI" w:eastAsia="Times New Roman" w:hAnsi="Segoe UI" w:cs="Segoe UI"/>
          <w:sz w:val="18"/>
          <w:szCs w:val="18"/>
        </w:rPr>
        <w:t xml:space="preserve">NEQ: </w:t>
      </w:r>
      <w:r w:rsidR="00A50E04" w:rsidRPr="008D3BBD">
        <w:rPr>
          <w:rFonts w:ascii="Segoe UI" w:eastAsia="Times New Roman" w:hAnsi="Segoe UI" w:cs="Segoe UI"/>
          <w:sz w:val="18"/>
          <w:szCs w:val="18"/>
        </w:rPr>
        <w:t xml:space="preserve">Check Docente, Check </w:t>
      </w:r>
      <w:r w:rsidR="00B4445B" w:rsidRPr="008D3BBD">
        <w:rPr>
          <w:rFonts w:ascii="Segoe UI" w:eastAsia="Times New Roman" w:hAnsi="Segoe UI" w:cs="Segoe UI"/>
          <w:sz w:val="18"/>
          <w:szCs w:val="18"/>
        </w:rPr>
        <w:t xml:space="preserve">Materia, Check </w:t>
      </w:r>
      <w:r w:rsidR="00DF0066" w:rsidRPr="008D3BBD">
        <w:rPr>
          <w:rFonts w:ascii="Segoe UI" w:eastAsia="Times New Roman" w:hAnsi="Segoe UI" w:cs="Segoe UI"/>
          <w:sz w:val="18"/>
          <w:szCs w:val="18"/>
        </w:rPr>
        <w:t>Matricola, Check Data [</w:t>
      </w:r>
      <w:r w:rsidR="00A85204" w:rsidRPr="008D3BBD">
        <w:rPr>
          <w:rFonts w:ascii="Segoe UI" w:eastAsia="Times New Roman" w:hAnsi="Segoe UI" w:cs="Segoe UI"/>
          <w:sz w:val="18"/>
          <w:szCs w:val="18"/>
        </w:rPr>
        <w:t xml:space="preserve">4 </w:t>
      </w:r>
      <w:r w:rsidR="00470B0A" w:rsidRPr="008D3BBD">
        <w:rPr>
          <w:rFonts w:ascii="Segoe UI" w:eastAsia="Times New Roman" w:hAnsi="Segoe UI" w:cs="Segoe UI"/>
          <w:sz w:val="18"/>
          <w:szCs w:val="18"/>
        </w:rPr>
        <w:t>semplici</w:t>
      </w:r>
      <w:r w:rsidR="00A85204" w:rsidRPr="008D3BBD">
        <w:rPr>
          <w:rFonts w:ascii="Segoe UI" w:eastAsia="Times New Roman" w:hAnsi="Segoe UI" w:cs="Segoe UI"/>
          <w:sz w:val="18"/>
          <w:szCs w:val="18"/>
        </w:rPr>
        <w:t>]</w:t>
      </w:r>
    </w:p>
    <w:p w14:paraId="1858E2D6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A17BA90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1339556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67FE2BC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F3FD17E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3A40061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F7C815B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922B10A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5FFBDF3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65767B5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2DF662B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4883D1E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376AC528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CD0A421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44377E6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6A6F0935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E19A646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036F8DCA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934CE86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B6B1F63" w14:textId="77777777" w:rsidR="002918AA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7BFC53FB" w14:textId="77777777" w:rsidR="002918AA" w:rsidRPr="008D3BBD" w:rsidRDefault="002918AA" w:rsidP="004E5916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45E4BC97" w14:textId="77777777" w:rsidR="00D30A61" w:rsidRPr="008D3BBD" w:rsidRDefault="00D30A61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tbl>
      <w:tblPr>
        <w:tblpPr w:leftFromText="141" w:rightFromText="141" w:vertAnchor="text" w:tblpY="1"/>
        <w:tblOverlap w:val="never"/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5"/>
        <w:gridCol w:w="945"/>
        <w:gridCol w:w="2355"/>
        <w:gridCol w:w="255"/>
        <w:gridCol w:w="285"/>
        <w:gridCol w:w="435"/>
      </w:tblGrid>
      <w:tr w:rsidR="003D746F" w:rsidRPr="004C0E20" w14:paraId="52F5FD40" w14:textId="77777777" w:rsidTr="453FB359">
        <w:trPr>
          <w:trHeight w:val="405"/>
        </w:trPr>
        <w:tc>
          <w:tcPr>
            <w:tcW w:w="52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600FA33B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30"/>
                <w:szCs w:val="30"/>
              </w:rPr>
              <w:t>FATTORI CORRETTIVI </w:t>
            </w:r>
          </w:p>
        </w:tc>
      </w:tr>
      <w:tr w:rsidR="003D746F" w:rsidRPr="004C0E20" w14:paraId="679B2DBD" w14:textId="77777777" w:rsidTr="453FB359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20172E4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COMUNICAZIONE DATI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CA16B38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1 </w:t>
            </w:r>
          </w:p>
        </w:tc>
      </w:tr>
      <w:tr w:rsidR="003D746F" w:rsidRPr="004C0E20" w14:paraId="259FC255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736A92A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DISTRIBUZIONE ELABORAZIONE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704939E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3D746F" w:rsidRPr="004C0E20" w14:paraId="3003F40C" w14:textId="77777777" w:rsidTr="453FB359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CEEF79D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PRESTAZIONI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69E3FD6" w14:textId="20A180F5" w:rsidR="003D746F" w:rsidRPr="005B0C6A" w:rsidRDefault="00A44359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</w:p>
        </w:tc>
      </w:tr>
      <w:tr w:rsidR="003D746F" w:rsidRPr="004C0E20" w14:paraId="5FC6BBC8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B63B37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UTILIZZO INTENSIVO CONFIGURAZIONE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40A7210" w14:textId="45CD888B" w:rsidR="003D746F" w:rsidRPr="004C0E20" w:rsidRDefault="3A9CE861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727E6CDE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  <w:r w:rsidR="003D746F" w:rsidRPr="453FB359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3D746F" w:rsidRPr="004C0E20" w14:paraId="3061D4EF" w14:textId="77777777" w:rsidTr="453FB359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661EDE0A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FREQUENZA DELLE TRANSAZIONI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9392589" w14:textId="68A78BD3" w:rsidR="003D746F" w:rsidRPr="004C0E20" w:rsidRDefault="007F0F7B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</w:t>
            </w:r>
            <w:r w:rsidR="003D746F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3D746F" w:rsidRPr="004C0E20" w14:paraId="0171EEF0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4329856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INSERIMENTO DATI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40AE7F9" w14:textId="28E2BC1C" w:rsidR="003D746F" w:rsidRPr="004C0E20" w:rsidRDefault="45849D4A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12DE3DBA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4</w:t>
            </w:r>
          </w:p>
        </w:tc>
      </w:tr>
      <w:tr w:rsidR="003D746F" w:rsidRPr="004C0E20" w14:paraId="030EA9C6" w14:textId="77777777" w:rsidTr="453FB359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0AE81880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EFFICIENZA PER L’UTENTE FINALE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05009988" w14:textId="57D7309B" w:rsidR="003D746F" w:rsidRPr="004C0E20" w:rsidRDefault="7497CC82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590ED6F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003D746F" w:rsidRPr="0590ED6F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3D746F" w:rsidRPr="004C0E20" w14:paraId="3282BBAD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493C4F7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AGGIORNAMENTO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F82A7D" w14:textId="412039F0" w:rsidR="003D746F" w:rsidRPr="004C0E20" w:rsidRDefault="0EBF0891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0590ED6F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1</w:t>
            </w:r>
          </w:p>
        </w:tc>
      </w:tr>
      <w:tr w:rsidR="003D746F" w:rsidRPr="004C0E20" w14:paraId="36F2253C" w14:textId="77777777" w:rsidTr="453FB359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C66B383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COMPLESSITA’ ELABORATIVA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6B01965C" w14:textId="428C5B9F" w:rsidR="003D746F" w:rsidRPr="004C0E20" w:rsidRDefault="2AE03103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0590ED6F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</w:p>
        </w:tc>
      </w:tr>
      <w:tr w:rsidR="003D746F" w:rsidRPr="004C0E20" w14:paraId="4FE9D4A8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8B3229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RIUSABILITA’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1100DB0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3 </w:t>
            </w:r>
          </w:p>
        </w:tc>
      </w:tr>
      <w:tr w:rsidR="003D746F" w:rsidRPr="004C0E20" w14:paraId="2A0A7C69" w14:textId="77777777" w:rsidTr="453FB359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89018F5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INSTALLAZIONE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B1A465F" w14:textId="11D77387" w:rsidR="003D746F" w:rsidRPr="004C0E20" w:rsidRDefault="1EF0F8CE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55AE66C9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</w:p>
        </w:tc>
      </w:tr>
      <w:tr w:rsidR="003D746F" w:rsidRPr="004C0E20" w14:paraId="45682A01" w14:textId="77777777" w:rsidTr="00664BA1">
        <w:trPr>
          <w:trHeight w:val="300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539013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GESTIONE OPERATIVA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3CB1120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5CEBF0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7D44502" w14:textId="5704328A" w:rsidR="003D746F" w:rsidRPr="004C0E20" w:rsidRDefault="000607B5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2</w:t>
            </w:r>
            <w:r w:rsidR="003D746F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3D746F" w:rsidRPr="004C0E20" w14:paraId="602DE4BB" w14:textId="77777777" w:rsidTr="453FB359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8203EC1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Molteplicità DI SITI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8145C84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3D746F" w:rsidRPr="004C0E20" w14:paraId="04CF6974" w14:textId="77777777" w:rsidTr="00664BA1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ACBD4A" w14:textId="77777777" w:rsidR="003D746F" w:rsidRPr="004C0E20" w:rsidRDefault="003D746F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DI MODIFICA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E6942E" w14:textId="58E875EB" w:rsidR="003D746F" w:rsidRPr="004C0E20" w:rsidRDefault="092DF880" w:rsidP="00664BA1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394CFB26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3</w:t>
            </w:r>
          </w:p>
        </w:tc>
      </w:tr>
      <w:tr w:rsidR="003D746F" w:rsidRPr="004C0E20" w14:paraId="005BCFE3" w14:textId="77777777" w:rsidTr="453FB359">
        <w:trPr>
          <w:trHeight w:val="855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40D3838" w14:textId="77777777" w:rsidR="003D746F" w:rsidRPr="004C0E20" w:rsidRDefault="003D746F" w:rsidP="00664BA1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A329536" w14:textId="77777777" w:rsidR="003D746F" w:rsidRPr="004C0E20" w:rsidRDefault="003D746F" w:rsidP="00664BA1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192FC6D" w14:textId="77777777" w:rsidR="003D746F" w:rsidRPr="004C0E20" w:rsidRDefault="003D746F" w:rsidP="00664BA1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EEACA33" w14:textId="282EE13C" w:rsidR="003D746F" w:rsidRPr="004C0E20" w:rsidRDefault="58BE7A94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06AD5DD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65B81266" w:rsidRPr="406AD5DD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003D746F" w:rsidRPr="406AD5DD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3D746F" w:rsidRPr="004C0E20" w14:paraId="1F272F37" w14:textId="77777777" w:rsidTr="453FB359">
        <w:trPr>
          <w:gridAfter w:val="4"/>
          <w:wAfter w:w="3330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5D42E445" w14:textId="77777777" w:rsidR="003D746F" w:rsidRPr="004C0E20" w:rsidRDefault="003D746F" w:rsidP="00664BA1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FP= </w:t>
            </w:r>
          </w:p>
        </w:tc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6A3C1CBB" w14:textId="769A951C" w:rsidR="003D746F" w:rsidRPr="004C0E20" w:rsidRDefault="1341C164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370B4866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3</w:t>
            </w:r>
            <w:r w:rsidR="72223D0B" w:rsidRPr="370B4866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3</w:t>
            </w:r>
            <w:r w:rsidRPr="370B4866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,</w:t>
            </w:r>
            <w:r w:rsidR="63449080" w:rsidRPr="4593180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93</w:t>
            </w:r>
            <w:r w:rsidR="003D746F"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 </w:t>
            </w:r>
          </w:p>
        </w:tc>
      </w:tr>
      <w:tr w:rsidR="003D746F" w:rsidRPr="004C0E20" w14:paraId="07555661" w14:textId="77777777" w:rsidTr="453FB359">
        <w:trPr>
          <w:gridAfter w:val="4"/>
          <w:wAfter w:w="3330" w:type="dxa"/>
          <w:trHeight w:val="315"/>
        </w:trPr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3D4B1F6E" w14:textId="77777777" w:rsidR="003D746F" w:rsidRPr="004C0E20" w:rsidRDefault="003D746F" w:rsidP="00664BA1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JAVA = </w:t>
            </w:r>
          </w:p>
        </w:tc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06019F9F" w14:textId="1A7D7A79" w:rsidR="003D746F" w:rsidRPr="007A60C3" w:rsidRDefault="00072087" w:rsidP="00664BA1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1.</w:t>
            </w:r>
            <w:r w:rsidR="246684CB" w:rsidRPr="3AF7DB4F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798</w:t>
            </w:r>
            <w:r w:rsidR="003D746F" w:rsidRPr="007A60C3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 </w:t>
            </w:r>
          </w:p>
        </w:tc>
      </w:tr>
    </w:tbl>
    <w:p w14:paraId="657A8712" w14:textId="21598D83" w:rsidR="004C0E20" w:rsidRPr="004C0E20" w:rsidRDefault="00664BA1" w:rsidP="00600CAF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br w:type="textWrapping" w:clear="all"/>
      </w:r>
    </w:p>
    <w:p w14:paraId="721EFAD2" w14:textId="623570ED" w:rsidR="00ED30C0" w:rsidRPr="003B38C4" w:rsidRDefault="0049506F" w:rsidP="008D633C">
      <w:pPr>
        <w:pStyle w:val="Paragrafoelenco"/>
        <w:numPr>
          <w:ilvl w:val="0"/>
          <w:numId w:val="32"/>
        </w:numPr>
        <w:jc w:val="both"/>
        <w:textAlignment w:val="baseline"/>
      </w:pPr>
      <w:r w:rsidRPr="0049506F">
        <w:t>COMUNICAZIONE DATI 1</w:t>
      </w:r>
      <w:r>
        <w:t>:</w:t>
      </w:r>
      <w:r w:rsidR="11B49CBC">
        <w:t xml:space="preserve"> </w:t>
      </w:r>
      <w:r w:rsidR="003B38C4">
        <w:t>I dati e le informazioni di controllo, utilizzati nell’applicazione, sono ricevuti o inviati attraverso l’interfaccia grafica</w:t>
      </w:r>
      <w:r w:rsidR="06A6675A">
        <w:t xml:space="preserve">. Però </w:t>
      </w:r>
      <w:r w:rsidR="38A58FC8">
        <w:t>si tratta di un’applicazione che opera su PC stand alone</w:t>
      </w:r>
      <w:r w:rsidR="2E03FA23">
        <w:t xml:space="preserve"> quindi la comunicazione dati ha un’incidenza scarsa.</w:t>
      </w:r>
    </w:p>
    <w:p w14:paraId="47E9B755" w14:textId="48BEA529" w:rsidR="1F47A523" w:rsidRDefault="5E4048F1" w:rsidP="008D633C">
      <w:pPr>
        <w:pStyle w:val="Paragrafoelenco"/>
        <w:numPr>
          <w:ilvl w:val="0"/>
          <w:numId w:val="32"/>
        </w:numPr>
        <w:jc w:val="both"/>
      </w:pPr>
      <w:r>
        <w:t>DISTRIBUZIONE ELABORAZIONE 0:</w:t>
      </w:r>
      <w:r w:rsidR="6C951515">
        <w:t xml:space="preserve"> ininfluente</w:t>
      </w:r>
    </w:p>
    <w:p w14:paraId="5F120CB6" w14:textId="321DDE4B" w:rsidR="6C951515" w:rsidRDefault="6C951515" w:rsidP="008D633C">
      <w:pPr>
        <w:pStyle w:val="Paragrafoelenco"/>
        <w:numPr>
          <w:ilvl w:val="0"/>
          <w:numId w:val="32"/>
        </w:numPr>
        <w:jc w:val="both"/>
      </w:pPr>
      <w:r>
        <w:t>PRESTAZIONI 1: I livelli di prestazione non hanno richiesto attenzione speciale durante lo sviluppo</w:t>
      </w:r>
    </w:p>
    <w:p w14:paraId="7921F69C" w14:textId="1BD0E6CE" w:rsidR="1097CF3A" w:rsidRDefault="1EB7D91D" w:rsidP="008D633C">
      <w:pPr>
        <w:pStyle w:val="Paragrafoelenco"/>
        <w:numPr>
          <w:ilvl w:val="0"/>
          <w:numId w:val="32"/>
        </w:numPr>
        <w:jc w:val="both"/>
      </w:pPr>
      <w:r>
        <w:t xml:space="preserve">UTILIZZO INTENSIVO CONFIGURAZIONE 0: </w:t>
      </w:r>
      <w:r w:rsidR="1500479B">
        <w:t>Non esistono vincoli di tipo operativo</w:t>
      </w:r>
    </w:p>
    <w:p w14:paraId="11048AEC" w14:textId="7AD80D95" w:rsidR="6E5AC3DE" w:rsidRDefault="2F227225" w:rsidP="008D633C">
      <w:pPr>
        <w:pStyle w:val="Paragrafoelenco"/>
        <w:numPr>
          <w:ilvl w:val="0"/>
          <w:numId w:val="32"/>
        </w:numPr>
        <w:jc w:val="both"/>
      </w:pPr>
      <w:r>
        <w:t>FREQUENZA DELLE TRANSAZIONI 3:</w:t>
      </w:r>
      <w:r w:rsidR="12A69F77">
        <w:t xml:space="preserve"> Presenza di un alto volume di transazioni giornaliere</w:t>
      </w:r>
    </w:p>
    <w:p w14:paraId="1D5A2575" w14:textId="587CF143" w:rsidR="12A69F77" w:rsidRDefault="12A69F77" w:rsidP="008D633C">
      <w:pPr>
        <w:pStyle w:val="Paragrafoelenco"/>
        <w:numPr>
          <w:ilvl w:val="0"/>
          <w:numId w:val="32"/>
        </w:numPr>
        <w:jc w:val="both"/>
      </w:pPr>
      <w:r>
        <w:t xml:space="preserve">INSERIMENTO DATI INTERATTIVO </w:t>
      </w:r>
      <w:r w:rsidR="29A3CBBA">
        <w:t>4</w:t>
      </w:r>
      <w:r>
        <w:t>:</w:t>
      </w:r>
      <w:r w:rsidR="652DAE0A">
        <w:t xml:space="preserve"> La maggior parte dei dati e le funzioni di controllo sono presenti nell’interfaccia</w:t>
      </w:r>
      <w:r>
        <w:t xml:space="preserve"> </w:t>
      </w:r>
      <w:r w:rsidR="652DAE0A">
        <w:t>utente.</w:t>
      </w:r>
    </w:p>
    <w:p w14:paraId="01645A0E" w14:textId="516ABF30" w:rsidR="12A69F77" w:rsidRDefault="652DAE0A" w:rsidP="008D633C">
      <w:pPr>
        <w:pStyle w:val="Paragrafoelenco"/>
        <w:numPr>
          <w:ilvl w:val="0"/>
          <w:numId w:val="32"/>
        </w:numPr>
        <w:jc w:val="both"/>
      </w:pPr>
      <w:r>
        <w:t xml:space="preserve">EFFICIENZA PER L’UTENTE FINALE </w:t>
      </w:r>
      <w:r w:rsidR="490F222B">
        <w:t>2</w:t>
      </w:r>
      <w:r>
        <w:t xml:space="preserve">: </w:t>
      </w:r>
      <w:r w:rsidR="7A961144">
        <w:t>Sono presenti almeno 4</w:t>
      </w:r>
      <w:r w:rsidR="1530A9C8">
        <w:t xml:space="preserve"> o 5</w:t>
      </w:r>
      <w:r w:rsidR="7A961144">
        <w:t xml:space="preserve"> elementi user-friendly come i</w:t>
      </w:r>
      <w:r w:rsidR="6C2EB3D8">
        <w:t xml:space="preserve"> vari tasti funzione, le stampe remote, la navigabilità tra le schermate, pop-up e messaggi di aiuto per l’utente</w:t>
      </w:r>
    </w:p>
    <w:p w14:paraId="6E17AB1D" w14:textId="6F256B5F" w:rsidR="505AD058" w:rsidRDefault="505AD058" w:rsidP="008D633C">
      <w:pPr>
        <w:pStyle w:val="Paragrafoelenco"/>
        <w:numPr>
          <w:ilvl w:val="0"/>
          <w:numId w:val="32"/>
        </w:numPr>
        <w:jc w:val="both"/>
      </w:pPr>
      <w:r>
        <w:t xml:space="preserve">AGGIORNAMENTO INTERATTIVO </w:t>
      </w:r>
      <w:r w:rsidR="08699DF1">
        <w:t>1</w:t>
      </w:r>
      <w:r>
        <w:t xml:space="preserve">: </w:t>
      </w:r>
      <w:r w:rsidR="5DA7F18E">
        <w:t xml:space="preserve">L’applicazione prevede l’aggiornamento di pochi file di controllo. </w:t>
      </w:r>
      <w:proofErr w:type="gramStart"/>
      <w:r w:rsidR="5DA7F18E">
        <w:t>Dunque</w:t>
      </w:r>
      <w:proofErr w:type="gramEnd"/>
      <w:r w:rsidR="5DA7F18E">
        <w:t xml:space="preserve"> il volume degli aggiornamenti </w:t>
      </w:r>
      <w:r w:rsidR="39AFE011">
        <w:t>è contenuto.</w:t>
      </w:r>
    </w:p>
    <w:p w14:paraId="24D380FE" w14:textId="235792A7" w:rsidR="7078CAB3" w:rsidRDefault="7078CAB3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COMPLESSIT</w:t>
      </w:r>
      <w:r w:rsidR="750A412C" w:rsidRPr="0590ED6F">
        <w:t xml:space="preserve">À ELABORATIVA 2: </w:t>
      </w:r>
      <w:r w:rsidR="35811802" w:rsidRPr="0590ED6F">
        <w:t xml:space="preserve">Sono </w:t>
      </w:r>
      <w:r w:rsidR="35811802" w:rsidRPr="4172A0C6">
        <w:t xml:space="preserve">presenti meccanismi </w:t>
      </w:r>
      <w:r w:rsidR="35811802" w:rsidRPr="0E3B88BF">
        <w:t xml:space="preserve">di </w:t>
      </w:r>
      <w:r w:rsidR="35811802" w:rsidRPr="6DEBF69B">
        <w:t xml:space="preserve">elaborazione dei dati </w:t>
      </w:r>
      <w:r w:rsidR="35811802" w:rsidRPr="262CFE65">
        <w:t>in input</w:t>
      </w:r>
      <w:r w:rsidR="695594FF" w:rsidRPr="625D29C8">
        <w:t xml:space="preserve"> e di </w:t>
      </w:r>
      <w:r w:rsidR="695594FF" w:rsidRPr="1124B175">
        <w:t xml:space="preserve">gestione delle </w:t>
      </w:r>
      <w:r w:rsidR="695594FF" w:rsidRPr="76E969B2">
        <w:t>eccezioni.</w:t>
      </w:r>
    </w:p>
    <w:p w14:paraId="4BDDDB26" w14:textId="0D77DDDD" w:rsidR="695594FF" w:rsidRDefault="695594FF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 w:rsidRPr="55AE66C9">
        <w:t>RIUSABILITÀ 3: Più de</w:t>
      </w:r>
      <w:r w:rsidR="7B6C43C5" w:rsidRPr="55AE66C9">
        <w:t>l</w:t>
      </w:r>
      <w:r w:rsidRPr="55AE66C9">
        <w:t xml:space="preserve"> 10% dei moduli prodotti considerano bisogni di più utenti.</w:t>
      </w:r>
      <w:r w:rsidR="6B61667D" w:rsidRPr="55AE66C9">
        <w:t xml:space="preserve"> La documentazione rende </w:t>
      </w:r>
      <w:r w:rsidR="0FE311B8" w:rsidRPr="55AE66C9">
        <w:t>più semplice il riutilizzo del codice.</w:t>
      </w:r>
    </w:p>
    <w:p w14:paraId="61F23AB4" w14:textId="6FA5EB0E" w:rsidR="0FE311B8" w:rsidRDefault="0FE311B8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 xml:space="preserve">FACILITÀ INSTALLAZIONE 0: Non sono stati sviluppati particolari set-up per </w:t>
      </w:r>
      <w:r w:rsidR="72A47EC8">
        <w:t>le installazioni.</w:t>
      </w:r>
    </w:p>
    <w:p w14:paraId="487BFB67" w14:textId="5C10ADEB" w:rsidR="26B686A1" w:rsidRDefault="22841391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FACILITÀ GESTIONE OPERATIVA 1: La gestione operativa dell’applicazione non è considerata critica.</w:t>
      </w:r>
    </w:p>
    <w:p w14:paraId="328C8986" w14:textId="7C1C28B6" w:rsidR="1CA82657" w:rsidRDefault="1CA82657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lastRenderedPageBreak/>
        <w:t xml:space="preserve">MOLTEPLICITÀ DI SITI 0: L’applicazione non è progettata </w:t>
      </w:r>
      <w:r w:rsidR="696B2619">
        <w:t>in modo specifico per essere installata su più siti.</w:t>
      </w:r>
    </w:p>
    <w:p w14:paraId="29F86442" w14:textId="13A6EFA3" w:rsidR="00302E0C" w:rsidRPr="00274A10" w:rsidRDefault="4815A984" w:rsidP="00274A10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FACILITÀ DI MODIFICA 3: L’applicazione è progettata in modo tale da minimizzare gli impatti di modifiche</w:t>
      </w:r>
      <w:r w:rsidR="6F4B156A">
        <w:t>. I dati di controllo sono inserit</w:t>
      </w:r>
      <w:r w:rsidR="00A3034B">
        <w:t>i</w:t>
      </w:r>
      <w:r w:rsidR="6F4B156A">
        <w:t xml:space="preserve"> in tabelle che sono gestite dall’utente e le variazioni sono soggette a controllo.</w:t>
      </w:r>
    </w:p>
    <w:p w14:paraId="40C81998" w14:textId="77777777" w:rsidR="00302E0C" w:rsidRDefault="00302E0C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4A7C31AD" w14:textId="77777777" w:rsidR="00747570" w:rsidRDefault="00747570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1476301D" w14:textId="77777777" w:rsidR="005B2CE9" w:rsidRDefault="005B2CE9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56D9317E" w14:textId="77777777" w:rsidR="005D7962" w:rsidRDefault="005D7962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9893211" w14:textId="5B759FB1" w:rsidR="00ED30C0" w:rsidRDefault="0051091C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  <w:r>
        <w:rPr>
          <w:rFonts w:ascii="Constantia" w:eastAsia="Times New Roman" w:hAnsi="Constantia" w:cs="Segoe UI"/>
          <w:b/>
          <w:bCs/>
        </w:rPr>
        <w:t>VISUALIZZA</w:t>
      </w:r>
      <w:r w:rsidR="00ED30C0" w:rsidRPr="00EF0A5F">
        <w:rPr>
          <w:rFonts w:ascii="Constantia" w:eastAsia="Times New Roman" w:hAnsi="Constantia" w:cs="Segoe UI"/>
          <w:b/>
          <w:bCs/>
        </w:rPr>
        <w:t xml:space="preserve"> VOT</w:t>
      </w:r>
      <w:r>
        <w:rPr>
          <w:rFonts w:ascii="Constantia" w:eastAsia="Times New Roman" w:hAnsi="Constantia" w:cs="Segoe UI"/>
          <w:b/>
          <w:bCs/>
        </w:rPr>
        <w:t>I</w:t>
      </w:r>
      <w:r w:rsidR="00ED30C0" w:rsidRPr="00EF0A5F">
        <w:rPr>
          <w:rFonts w:ascii="Constantia" w:eastAsia="Times New Roman" w:hAnsi="Constantia" w:cs="Segoe UI"/>
          <w:b/>
          <w:bCs/>
        </w:rPr>
        <w:t> </w:t>
      </w:r>
    </w:p>
    <w:p w14:paraId="7FB38C67" w14:textId="77777777" w:rsidR="00302E0C" w:rsidRPr="00EF0A5F" w:rsidRDefault="00302E0C" w:rsidP="00ED30C0">
      <w:pPr>
        <w:jc w:val="both"/>
        <w:textAlignment w:val="baseline"/>
        <w:rPr>
          <w:rFonts w:ascii="Constantia" w:eastAsia="Times New Roman" w:hAnsi="Constantia" w:cs="Segoe UI"/>
          <w:b/>
        </w:rPr>
      </w:pPr>
    </w:p>
    <w:tbl>
      <w:tblPr>
        <w:tblW w:w="707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"/>
        <w:gridCol w:w="945"/>
        <w:gridCol w:w="442"/>
        <w:gridCol w:w="818"/>
        <w:gridCol w:w="457"/>
        <w:gridCol w:w="758"/>
        <w:gridCol w:w="1155"/>
        <w:gridCol w:w="1290"/>
        <w:gridCol w:w="1200"/>
      </w:tblGrid>
      <w:tr w:rsidR="00ED30C0" w:rsidRPr="004C0E20" w14:paraId="63E1710E" w14:textId="77777777" w:rsidTr="12DE3DBA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single" w:sz="6" w:space="0" w:color="000000" w:themeColor="text1"/>
              <w:bottom w:val="nil"/>
              <w:right w:val="nil"/>
            </w:tcBorders>
            <w:shd w:val="clear" w:color="auto" w:fill="000000" w:themeFill="text1"/>
            <w:hideMark/>
          </w:tcPr>
          <w:p w14:paraId="0F527FAF" w14:textId="77777777" w:rsidR="00ED30C0" w:rsidRPr="004C0E20" w:rsidRDefault="00ED30C0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FFFFFF"/>
                <w:sz w:val="22"/>
                <w:szCs w:val="22"/>
              </w:rPr>
              <w:t> </w:t>
            </w:r>
          </w:p>
        </w:tc>
        <w:tc>
          <w:tcPr>
            <w:tcW w:w="1260" w:type="dxa"/>
            <w:gridSpan w:val="2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000000" w:themeFill="text1"/>
            <w:hideMark/>
          </w:tcPr>
          <w:p w14:paraId="6AF91751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VALORE </w:t>
            </w:r>
          </w:p>
        </w:tc>
        <w:tc>
          <w:tcPr>
            <w:tcW w:w="1215" w:type="dxa"/>
            <w:gridSpan w:val="2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000000" w:themeFill="text1"/>
            <w:hideMark/>
          </w:tcPr>
          <w:p w14:paraId="710067D9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SEMPLICE </w:t>
            </w:r>
          </w:p>
        </w:tc>
        <w:tc>
          <w:tcPr>
            <w:tcW w:w="1155" w:type="dxa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000000" w:themeFill="text1"/>
            <w:hideMark/>
          </w:tcPr>
          <w:p w14:paraId="379CDF8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MEDIO </w:t>
            </w:r>
          </w:p>
        </w:tc>
        <w:tc>
          <w:tcPr>
            <w:tcW w:w="1290" w:type="dxa"/>
            <w:tcBorders>
              <w:top w:val="single" w:sz="6" w:space="0" w:color="000000" w:themeColor="text1"/>
              <w:left w:val="nil"/>
              <w:bottom w:val="nil"/>
              <w:right w:val="nil"/>
            </w:tcBorders>
            <w:shd w:val="clear" w:color="auto" w:fill="000000" w:themeFill="text1"/>
            <w:hideMark/>
          </w:tcPr>
          <w:p w14:paraId="1838F779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COMPLESSO </w:t>
            </w:r>
          </w:p>
        </w:tc>
        <w:tc>
          <w:tcPr>
            <w:tcW w:w="1200" w:type="dxa"/>
            <w:tcBorders>
              <w:top w:val="single" w:sz="6" w:space="0" w:color="000000" w:themeColor="text1"/>
              <w:left w:val="nil"/>
              <w:bottom w:val="nil"/>
              <w:right w:val="single" w:sz="6" w:space="0" w:color="000000" w:themeColor="text1"/>
            </w:tcBorders>
            <w:shd w:val="clear" w:color="auto" w:fill="000000" w:themeFill="text1"/>
            <w:hideMark/>
          </w:tcPr>
          <w:p w14:paraId="5C7A88D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TOT </w:t>
            </w:r>
          </w:p>
        </w:tc>
      </w:tr>
      <w:tr w:rsidR="00ED30C0" w:rsidRPr="004C0E20" w14:paraId="0DA564DE" w14:textId="77777777" w:rsidTr="12DE3DBA">
        <w:trPr>
          <w:gridBefore w:val="1"/>
          <w:wBefore w:w="8" w:type="dxa"/>
          <w:trHeight w:val="210"/>
        </w:trPr>
        <w:tc>
          <w:tcPr>
            <w:tcW w:w="94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5ABB2011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NILF </w:t>
            </w:r>
          </w:p>
        </w:tc>
        <w:tc>
          <w:tcPr>
            <w:tcW w:w="1260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57CA214A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1 </w:t>
            </w:r>
          </w:p>
        </w:tc>
        <w:tc>
          <w:tcPr>
            <w:tcW w:w="1215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006BEA0E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15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46FECA3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29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37A0837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        </w:t>
            </w:r>
          </w:p>
        </w:tc>
        <w:tc>
          <w:tcPr>
            <w:tcW w:w="120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23E119BE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1C9BE09D" w14:textId="77777777" w:rsidTr="12DE3DBA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hideMark/>
          </w:tcPr>
          <w:p w14:paraId="1D1B602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NEIF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43B6C4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0 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6C762CE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A265E5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FEF458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auto"/>
            <w:hideMark/>
          </w:tcPr>
          <w:p w14:paraId="3BF0B6A6" w14:textId="11DEA858" w:rsidR="00ED30C0" w:rsidRPr="00D567A2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ED30C0" w:rsidRPr="004C0E20" w14:paraId="6BD7A7C0" w14:textId="77777777" w:rsidTr="12DE3DBA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2304A680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 </w:t>
            </w:r>
          </w:p>
        </w:tc>
        <w:tc>
          <w:tcPr>
            <w:tcW w:w="1260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04745093" w14:textId="258FABB4" w:rsidR="00ED30C0" w:rsidRPr="004C0E20" w:rsidRDefault="000C0594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215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7D43C33B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3 </w:t>
            </w:r>
          </w:p>
        </w:tc>
        <w:tc>
          <w:tcPr>
            <w:tcW w:w="115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2BA5B89A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9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0FA7C3B1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320B0550" w14:textId="7E9A23CD" w:rsidR="00ED30C0" w:rsidRPr="004C0E20" w:rsidRDefault="000C0594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  <w:r w:rsidR="00ED30C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1BD1E283" w14:textId="77777777" w:rsidTr="12DE3DBA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 w:themeColor="text1"/>
              <w:bottom w:val="nil"/>
              <w:right w:val="nil"/>
            </w:tcBorders>
            <w:shd w:val="clear" w:color="auto" w:fill="FFFFFF" w:themeFill="background1"/>
            <w:hideMark/>
          </w:tcPr>
          <w:p w14:paraId="4B4B5AD9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NEO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E9187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D5C5AB5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10A48C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85840C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 w:themeColor="text1"/>
            </w:tcBorders>
            <w:shd w:val="clear" w:color="auto" w:fill="auto"/>
            <w:hideMark/>
          </w:tcPr>
          <w:p w14:paraId="45279D7F" w14:textId="0C64CDD9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ED30C0" w:rsidRPr="004C0E20" w14:paraId="4EC0459B" w14:textId="77777777" w:rsidTr="12DE3DBA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nil"/>
            </w:tcBorders>
            <w:shd w:val="clear" w:color="auto" w:fill="FFFFFF" w:themeFill="background1"/>
            <w:hideMark/>
          </w:tcPr>
          <w:p w14:paraId="5DEB791B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NEQ </w:t>
            </w:r>
          </w:p>
        </w:tc>
        <w:tc>
          <w:tcPr>
            <w:tcW w:w="1260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2D91DF85" w14:textId="1EA820C4" w:rsidR="00ED30C0" w:rsidRPr="004C0E20" w:rsidRDefault="000C0594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215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5038BB9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5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2B80AA1B" w14:textId="33DA0D13" w:rsidR="00ED30C0" w:rsidRPr="004C0E20" w:rsidRDefault="00ED30C0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2452E9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9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020A8E0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auto"/>
            <w:hideMark/>
          </w:tcPr>
          <w:p w14:paraId="69F74934" w14:textId="55B631E4" w:rsidR="00ED30C0" w:rsidRPr="004C0E20" w:rsidRDefault="002452E9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12</w:t>
            </w:r>
          </w:p>
        </w:tc>
      </w:tr>
      <w:tr w:rsidR="00ED30C0" w:rsidRPr="004C0E20" w14:paraId="32FEAC1E" w14:textId="77777777" w:rsidTr="12DE3DBA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413B2380" w14:textId="77777777" w:rsidR="00ED30C0" w:rsidRPr="004C0E20" w:rsidRDefault="00ED30C0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UFP= </w:t>
            </w:r>
          </w:p>
        </w:tc>
        <w:tc>
          <w:tcPr>
            <w:tcW w:w="1275" w:type="dxa"/>
            <w:gridSpan w:val="2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14CDB753" w14:textId="18C0D373" w:rsidR="00ED30C0" w:rsidRPr="004C0E20" w:rsidRDefault="002452E9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19</w:t>
            </w:r>
            <w:r w:rsidR="00ED30C0"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5D6F8151" w14:textId="77777777" w:rsidTr="12DE3DBA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6F1DC0E1" w14:textId="77777777" w:rsidR="00ED30C0" w:rsidRPr="004C0E20" w:rsidRDefault="00ED30C0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LLOC/FP = 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637D6A9A" w14:textId="2D1A24EE" w:rsidR="00ED30C0" w:rsidRPr="004C0E20" w:rsidRDefault="0026762C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1.007</w:t>
            </w:r>
            <w:r w:rsidR="00ED30C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19C0E56F" w14:textId="77777777" w:rsidR="00ED30C0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182E811C" w14:textId="77777777" w:rsidR="00ED30C0" w:rsidRPr="004E5916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E5916">
        <w:rPr>
          <w:rFonts w:ascii="Segoe UI" w:eastAsia="Times New Roman" w:hAnsi="Segoe UI" w:cs="Segoe UI"/>
          <w:sz w:val="18"/>
          <w:szCs w:val="18"/>
        </w:rPr>
        <w:t xml:space="preserve">NILF: </w:t>
      </w:r>
      <w:r>
        <w:rPr>
          <w:rFonts w:ascii="Segoe UI" w:eastAsia="Times New Roman" w:hAnsi="Segoe UI" w:cs="Segoe UI"/>
          <w:sz w:val="18"/>
          <w:szCs w:val="18"/>
        </w:rPr>
        <w:t>Le valutazioni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vengono </w:t>
      </w:r>
      <w:r>
        <w:rPr>
          <w:rFonts w:ascii="Segoe UI" w:eastAsia="Times New Roman" w:hAnsi="Segoe UI" w:cs="Segoe UI"/>
          <w:sz w:val="18"/>
          <w:szCs w:val="18"/>
        </w:rPr>
        <w:t>gestiti internamente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dal sistema, li identifichiamo come ILF. [1 medio] </w:t>
      </w:r>
    </w:p>
    <w:p w14:paraId="4B1BC1F9" w14:textId="154D2D5C" w:rsidR="00ED30C0" w:rsidRPr="00470B0A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  <w:u w:val="single"/>
        </w:rPr>
      </w:pPr>
      <w:r w:rsidRPr="004E5916">
        <w:rPr>
          <w:rFonts w:ascii="Segoe UI" w:eastAsia="Times New Roman" w:hAnsi="Segoe UI" w:cs="Segoe UI"/>
          <w:sz w:val="18"/>
          <w:szCs w:val="18"/>
        </w:rPr>
        <w:t xml:space="preserve">NEI: </w:t>
      </w:r>
      <w:proofErr w:type="spellStart"/>
      <w:proofErr w:type="gramStart"/>
      <w:r w:rsidR="00CB2E34">
        <w:rPr>
          <w:rFonts w:ascii="Segoe UI" w:eastAsia="Times New Roman" w:hAnsi="Segoe UI" w:cs="Segoe UI"/>
          <w:sz w:val="18"/>
          <w:szCs w:val="18"/>
        </w:rPr>
        <w:t>UsernameGenitore</w:t>
      </w:r>
      <w:proofErr w:type="spellEnd"/>
      <w:r>
        <w:rPr>
          <w:rFonts w:ascii="Segoe UI" w:eastAsia="Times New Roman" w:hAnsi="Segoe UI" w:cs="Segoe UI"/>
          <w:sz w:val="18"/>
          <w:szCs w:val="18"/>
        </w:rPr>
        <w:t xml:space="preserve">, 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[</w:t>
      </w:r>
      <w:proofErr w:type="gramEnd"/>
      <w:r w:rsidR="00CB2E34">
        <w:rPr>
          <w:rFonts w:ascii="Segoe UI" w:eastAsia="Times New Roman" w:hAnsi="Segoe UI" w:cs="Segoe UI"/>
          <w:sz w:val="18"/>
          <w:szCs w:val="18"/>
        </w:rPr>
        <w:t>1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 semplic</w:t>
      </w:r>
      <w:r w:rsidR="00CB2E34">
        <w:rPr>
          <w:rFonts w:ascii="Segoe UI" w:eastAsia="Times New Roman" w:hAnsi="Segoe UI" w:cs="Segoe UI"/>
          <w:sz w:val="18"/>
          <w:szCs w:val="18"/>
        </w:rPr>
        <w:t>e</w:t>
      </w:r>
      <w:r w:rsidRPr="004E5916">
        <w:rPr>
          <w:rFonts w:ascii="Segoe UI" w:eastAsia="Times New Roman" w:hAnsi="Segoe UI" w:cs="Segoe UI"/>
          <w:sz w:val="18"/>
          <w:szCs w:val="18"/>
        </w:rPr>
        <w:t xml:space="preserve">] </w:t>
      </w:r>
    </w:p>
    <w:p w14:paraId="02ED4D25" w14:textId="6A00B1AA" w:rsidR="00ED30C0" w:rsidRPr="0051091C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1091C">
        <w:rPr>
          <w:rFonts w:ascii="Segoe UI" w:eastAsia="Times New Roman" w:hAnsi="Segoe UI" w:cs="Segoe UI"/>
          <w:sz w:val="18"/>
          <w:szCs w:val="18"/>
        </w:rPr>
        <w:t xml:space="preserve">NEQ: Check </w:t>
      </w:r>
      <w:r w:rsidR="00CB2E34">
        <w:rPr>
          <w:rFonts w:ascii="Segoe UI" w:eastAsia="Times New Roman" w:hAnsi="Segoe UI" w:cs="Segoe UI"/>
          <w:sz w:val="18"/>
          <w:szCs w:val="18"/>
        </w:rPr>
        <w:t>Genitore, Visualizzazione dei voti</w:t>
      </w:r>
      <w:r w:rsidRPr="0051091C">
        <w:rPr>
          <w:rFonts w:ascii="Segoe UI" w:eastAsia="Times New Roman" w:hAnsi="Segoe UI" w:cs="Segoe UI"/>
          <w:sz w:val="18"/>
          <w:szCs w:val="18"/>
        </w:rPr>
        <w:t xml:space="preserve"> [</w:t>
      </w:r>
      <w:r w:rsidR="00CB2E34">
        <w:rPr>
          <w:rFonts w:ascii="Segoe UI" w:eastAsia="Times New Roman" w:hAnsi="Segoe UI" w:cs="Segoe UI"/>
          <w:sz w:val="18"/>
          <w:szCs w:val="18"/>
        </w:rPr>
        <w:t>1</w:t>
      </w:r>
      <w:r w:rsidRPr="0051091C">
        <w:rPr>
          <w:rFonts w:ascii="Segoe UI" w:eastAsia="Times New Roman" w:hAnsi="Segoe UI" w:cs="Segoe UI"/>
          <w:sz w:val="18"/>
          <w:szCs w:val="18"/>
        </w:rPr>
        <w:t xml:space="preserve"> semplic</w:t>
      </w:r>
      <w:r w:rsidR="00CB2E34">
        <w:rPr>
          <w:rFonts w:ascii="Segoe UI" w:eastAsia="Times New Roman" w:hAnsi="Segoe UI" w:cs="Segoe UI"/>
          <w:sz w:val="18"/>
          <w:szCs w:val="18"/>
        </w:rPr>
        <w:t>e, 1 complesso</w:t>
      </w:r>
      <w:r w:rsidRPr="0051091C">
        <w:rPr>
          <w:rFonts w:ascii="Segoe UI" w:eastAsia="Times New Roman" w:hAnsi="Segoe UI" w:cs="Segoe UI"/>
          <w:sz w:val="18"/>
          <w:szCs w:val="18"/>
        </w:rPr>
        <w:t>]</w:t>
      </w:r>
    </w:p>
    <w:p w14:paraId="697D1984" w14:textId="77777777" w:rsidR="00ED30C0" w:rsidRPr="00D87F7E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tbl>
      <w:tblPr>
        <w:tblpPr w:leftFromText="141" w:rightFromText="141" w:vertAnchor="text" w:tblpY="1"/>
        <w:tblOverlap w:val="never"/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5"/>
        <w:gridCol w:w="945"/>
        <w:gridCol w:w="2355"/>
        <w:gridCol w:w="255"/>
        <w:gridCol w:w="285"/>
        <w:gridCol w:w="435"/>
      </w:tblGrid>
      <w:tr w:rsidR="00ED30C0" w:rsidRPr="004C0E20" w14:paraId="27C98B2E" w14:textId="77777777" w:rsidTr="48D76012">
        <w:trPr>
          <w:trHeight w:val="405"/>
        </w:trPr>
        <w:tc>
          <w:tcPr>
            <w:tcW w:w="52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7F48D2B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30"/>
                <w:szCs w:val="30"/>
              </w:rPr>
              <w:t>FATTORI CORRETTIVI </w:t>
            </w:r>
          </w:p>
        </w:tc>
      </w:tr>
      <w:tr w:rsidR="00ED30C0" w:rsidRPr="004C0E20" w14:paraId="29BD6E1B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9ED3A8D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COMUNICAZIONE DATI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CEC211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1 </w:t>
            </w:r>
          </w:p>
        </w:tc>
      </w:tr>
      <w:tr w:rsidR="00ED30C0" w:rsidRPr="004C0E20" w14:paraId="50A5A8B0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35CEFC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DISTRIBUZIONE ELABORAZIONE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25276D6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ED30C0" w:rsidRPr="004C0E20" w14:paraId="68D80AA5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E45439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PRESTAZIONI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23E3DDC" w14:textId="77777777" w:rsidR="00ED30C0" w:rsidRPr="005B0C6A" w:rsidRDefault="00ED30C0">
            <w:pPr>
              <w:jc w:val="both"/>
              <w:textAlignment w:val="baseline"/>
              <w:rPr>
                <w:rFonts w:ascii="Constantia" w:eastAsia="Times New Roman" w:hAnsi="Constantia" w:cs="Times New Roman"/>
              </w:rPr>
            </w:pPr>
            <w:r>
              <w:rPr>
                <w:rFonts w:ascii="Constantia" w:eastAsia="Times New Roman" w:hAnsi="Constantia" w:cs="Times New Roman"/>
              </w:rPr>
              <w:t>1</w:t>
            </w:r>
          </w:p>
        </w:tc>
      </w:tr>
      <w:tr w:rsidR="00ED30C0" w:rsidRPr="004C0E20" w14:paraId="2C38E466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1D4118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UTILIZZO INTENSIVO CONFIGURAZIONE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45717CD" w14:textId="60429D7A" w:rsidR="00ED30C0" w:rsidRPr="004C0E20" w:rsidRDefault="303B138F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561A98C3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</w:p>
        </w:tc>
      </w:tr>
      <w:tr w:rsidR="00ED30C0" w:rsidRPr="004C0E20" w14:paraId="7D271608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D9ED720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FREQUENZA DELLE TRANSAZIONI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1AFB7B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00672C71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F85202C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INSERIMENTO DATI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302E26" w14:textId="532FC7A0" w:rsidR="00ED30C0" w:rsidRPr="004C0E20" w:rsidRDefault="003C7976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</w:t>
            </w:r>
            <w:r w:rsidR="00ED30C0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351CD0CF" w14:textId="77777777" w:rsidTr="48D76012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120AD3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EFFICIENZA PER L’UTENTE FINALE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DA1D95F" w14:textId="47ED14CE" w:rsidR="00ED30C0" w:rsidRPr="004C0E20" w:rsidRDefault="3E2C9F95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00ED30C0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ED30C0" w:rsidRPr="004C0E20" w14:paraId="1601C301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836333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AGGIORNAMENTO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48178BD" w14:textId="02E6A256" w:rsidR="00ED30C0" w:rsidRPr="004C0E20" w:rsidRDefault="14B80687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</w:p>
        </w:tc>
      </w:tr>
      <w:tr w:rsidR="00ED30C0" w:rsidRPr="004C0E20" w14:paraId="5943CE0B" w14:textId="77777777" w:rsidTr="48D76012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CA2B6C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COMPLESSITA’ ELABORATIVA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694A0F8F" w14:textId="0F1D5DB8" w:rsidR="00ED30C0" w:rsidRPr="004C0E20" w:rsidRDefault="0C0C220A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</w:p>
        </w:tc>
      </w:tr>
      <w:tr w:rsidR="00ED30C0" w:rsidRPr="004C0E20" w14:paraId="3A8835A8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94467D2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RIUSABILITA’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04FA560" w14:textId="0B7DD962" w:rsidR="00ED30C0" w:rsidRPr="004C0E20" w:rsidRDefault="008123E9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</w:t>
            </w:r>
            <w:r w:rsidR="00ED30C0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6C41B78E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67F4986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INSTALLAZIONE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C3444D7" w14:textId="379C0931" w:rsidR="00ED30C0" w:rsidRPr="004C0E20" w:rsidRDefault="4A389942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</w:p>
        </w:tc>
      </w:tr>
      <w:tr w:rsidR="00ED30C0" w:rsidRPr="004C0E20" w14:paraId="1A00606A" w14:textId="77777777" w:rsidTr="48D76012">
        <w:trPr>
          <w:trHeight w:val="300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2BBF6B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GESTIONE OPERATIVA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95B370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5AC223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D69434" w14:textId="002E5181" w:rsidR="00ED30C0" w:rsidRPr="004C0E20" w:rsidRDefault="315A32D4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1</w:t>
            </w:r>
            <w:r w:rsidR="00ED30C0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ED30C0" w:rsidRPr="004C0E20" w14:paraId="520B98BF" w14:textId="77777777" w:rsidTr="48D76012">
        <w:trPr>
          <w:trHeight w:val="36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B7F8DF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Molteplicità DI SITI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0775ECD7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ED30C0" w:rsidRPr="004C0E20" w14:paraId="1A1CE15D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1EFAA69" w14:textId="77777777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DI MODIFICA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2693B84" w14:textId="56AA6B2B" w:rsidR="00ED30C0" w:rsidRPr="004C0E20" w:rsidRDefault="1BEDF525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</w:p>
        </w:tc>
      </w:tr>
      <w:tr w:rsidR="00ED30C0" w:rsidRPr="004C0E20" w14:paraId="473C5369" w14:textId="77777777" w:rsidTr="48D76012">
        <w:trPr>
          <w:trHeight w:val="855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60FE7F48" w14:textId="77777777" w:rsidR="00ED30C0" w:rsidRPr="004C0E20" w:rsidRDefault="00ED30C0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E65DD7A" w14:textId="77777777" w:rsidR="00ED30C0" w:rsidRPr="004C0E20" w:rsidRDefault="00ED30C0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4EE4F83" w14:textId="77777777" w:rsidR="00ED30C0" w:rsidRPr="004C0E20" w:rsidRDefault="00ED30C0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056D254B" w14:textId="0341AEBF" w:rsidR="00ED30C0" w:rsidRPr="004C0E20" w:rsidRDefault="00ED30C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2</w:t>
            </w:r>
            <w:r w:rsidR="00676013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2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ED30C0" w:rsidRPr="004C0E20" w14:paraId="283ED5A3" w14:textId="77777777" w:rsidTr="48D76012">
        <w:trPr>
          <w:gridAfter w:val="4"/>
          <w:wAfter w:w="3330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7058C094" w14:textId="77777777" w:rsidR="00ED30C0" w:rsidRPr="004C0E20" w:rsidRDefault="00ED30C0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FP= </w:t>
            </w:r>
          </w:p>
        </w:tc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17E0DB04" w14:textId="08033630" w:rsidR="00ED30C0" w:rsidRPr="004C0E20" w:rsidRDefault="0193B384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1</w:t>
            </w:r>
            <w:r w:rsidR="55B09A8D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5</w:t>
            </w:r>
            <w:r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,</w:t>
            </w:r>
            <w:r w:rsidR="1375CF91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39</w:t>
            </w:r>
            <w:r w:rsidR="00ED30C0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 </w:t>
            </w:r>
          </w:p>
        </w:tc>
      </w:tr>
      <w:tr w:rsidR="00ED30C0" w:rsidRPr="004C0E20" w14:paraId="13592638" w14:textId="77777777" w:rsidTr="48D76012">
        <w:trPr>
          <w:gridAfter w:val="4"/>
          <w:wAfter w:w="3330" w:type="dxa"/>
          <w:trHeight w:val="315"/>
        </w:trPr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0D969600" w14:textId="77777777" w:rsidR="00ED30C0" w:rsidRPr="007A60C3" w:rsidRDefault="00ED30C0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7A60C3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JAVA = </w:t>
            </w:r>
          </w:p>
        </w:tc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650531EC" w14:textId="41F0BB99" w:rsidR="00ED30C0" w:rsidRPr="007A60C3" w:rsidRDefault="0193B384" w:rsidP="48D76012">
            <w:pPr>
              <w:jc w:val="both"/>
              <w:textAlignment w:val="baseline"/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</w:pPr>
            <w:r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8</w:t>
            </w:r>
            <w:r w:rsidR="4EFD9307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1</w:t>
            </w:r>
            <w:r w:rsidR="706DB23A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6</w:t>
            </w:r>
          </w:p>
        </w:tc>
      </w:tr>
    </w:tbl>
    <w:p w14:paraId="5E1BF301" w14:textId="77777777" w:rsidR="00ED30C0" w:rsidRPr="004C0E20" w:rsidRDefault="00ED30C0" w:rsidP="00ED30C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br w:type="textWrapping" w:clear="all"/>
      </w:r>
    </w:p>
    <w:p w14:paraId="71466432" w14:textId="77777777" w:rsidR="00ED30C0" w:rsidRDefault="00ED30C0" w:rsidP="00ED30C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32B2CBD1" w14:textId="623570ED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lastRenderedPageBreak/>
        <w:t>COMUNICAZIONE DATI 1: I dati e le informazioni di controllo, utilizzati nell’applicazione, sono ricevuti o inviati attraverso l’interfaccia grafica. Però si tratta di un’applicazione che opera su PC stand alone quindi la comunicazione dati ha un’incidenza scarsa.</w:t>
      </w:r>
    </w:p>
    <w:p w14:paraId="3BA3B22B" w14:textId="48BEA529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>DISTRIBUZIONE ELABORAZIONE 0: ininfluente</w:t>
      </w:r>
    </w:p>
    <w:p w14:paraId="0E7F353C" w14:textId="321DDE4B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>PRESTAZIONI 1: I livelli di prestazione non hanno richiesto attenzione speciale durante lo sviluppo</w:t>
      </w:r>
    </w:p>
    <w:p w14:paraId="1B7429FD" w14:textId="1BD0E6CE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>UTILIZZO INTENSIVO CONFIGURAZIONE 0: Non esistono vincoli di tipo operativo</w:t>
      </w:r>
    </w:p>
    <w:p w14:paraId="5E0A8A3C" w14:textId="7AD80D95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>FREQUENZA DELLE TRANSAZIONI 3: Presenza di un alto volume di transazioni giornaliere</w:t>
      </w:r>
    </w:p>
    <w:p w14:paraId="06250361" w14:textId="7318D2A8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 xml:space="preserve">INSERIMENTO DATI INTERATTIVO </w:t>
      </w:r>
      <w:r w:rsidR="4C09E168">
        <w:t>1</w:t>
      </w:r>
      <w:r>
        <w:t xml:space="preserve">: </w:t>
      </w:r>
      <w:r w:rsidR="78F3C9ED">
        <w:t>Gli inserimenti tramite interfaccia utente sono contenuti</w:t>
      </w:r>
      <w:r w:rsidR="01336139">
        <w:t xml:space="preserve"> e riguardano solo funzioni di controllo.</w:t>
      </w:r>
    </w:p>
    <w:p w14:paraId="51AA52D3" w14:textId="41004735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 xml:space="preserve">EFFICIENZA PER L’UTENTE FINALE </w:t>
      </w:r>
      <w:proofErr w:type="gramStart"/>
      <w:r>
        <w:t>2:  Sono</w:t>
      </w:r>
      <w:proofErr w:type="gramEnd"/>
      <w:r>
        <w:t xml:space="preserve"> presenti almeno 4 o 5 elementi user-friendly come i vari tasti funzione, le stampe remote, la navigabilità tra le schermate, pop-up e messaggi di aiuto per l’utente</w:t>
      </w:r>
    </w:p>
    <w:p w14:paraId="0B634426" w14:textId="104CF4DA" w:rsidR="00795058" w:rsidRDefault="54EC3FFE" w:rsidP="008D633C">
      <w:pPr>
        <w:pStyle w:val="Paragrafoelenco"/>
        <w:numPr>
          <w:ilvl w:val="0"/>
          <w:numId w:val="32"/>
        </w:numPr>
        <w:jc w:val="both"/>
        <w:textAlignment w:val="baseline"/>
      </w:pPr>
      <w:r>
        <w:t xml:space="preserve">AGGIORNAMENTO INTERATTIVO </w:t>
      </w:r>
      <w:r w:rsidR="24D30026">
        <w:t>0</w:t>
      </w:r>
      <w:r>
        <w:t xml:space="preserve">: L’applicazione </w:t>
      </w:r>
      <w:r w:rsidR="4C8E03B2">
        <w:t xml:space="preserve">non </w:t>
      </w:r>
      <w:r>
        <w:t xml:space="preserve">prevede l’aggiornamento </w:t>
      </w:r>
      <w:proofErr w:type="gramStart"/>
      <w:r>
        <w:t>di  file</w:t>
      </w:r>
      <w:proofErr w:type="gramEnd"/>
      <w:r>
        <w:t xml:space="preserve"> di controllo. </w:t>
      </w:r>
    </w:p>
    <w:p w14:paraId="4BDBE384" w14:textId="4963C69C" w:rsidR="00795058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 xml:space="preserve">COMPLESSITÀ ELABORATIVA </w:t>
      </w:r>
      <w:r w:rsidR="636E4008">
        <w:t>1</w:t>
      </w:r>
      <w:r>
        <w:t xml:space="preserve">: Sono presenti meccanismi di elaborazione dei dati in </w:t>
      </w:r>
      <w:r w:rsidR="04F3F729">
        <w:t xml:space="preserve">output </w:t>
      </w:r>
      <w:r>
        <w:t>e di gestione delle eccezioni.</w:t>
      </w:r>
    </w:p>
    <w:p w14:paraId="7E08E464" w14:textId="0D77DDDD" w:rsidR="00795058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>RIUSABILITÀ 3: Più del 10% dei moduli prodotti considerano bisogni di più utenti. La documentazione rende più semplice il riutilizzo del codice.</w:t>
      </w:r>
    </w:p>
    <w:p w14:paraId="11A33080" w14:textId="6FA5EB0E" w:rsidR="00795058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>FACILITÀ INSTALLAZIONE 0: Non sono stati sviluppati particolari set-up per le installazioni.</w:t>
      </w:r>
    </w:p>
    <w:p w14:paraId="7473DC2F" w14:textId="5C10ADEB" w:rsidR="00795058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>FACILITÀ GESTIONE OPERATIVA 1: La gestione operativa dell’applicazione non è considerata critica.</w:t>
      </w:r>
    </w:p>
    <w:p w14:paraId="3E659F22" w14:textId="7C1C28B6" w:rsidR="00795058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>MOLTEPLICITÀ DI SITI 0: L’applicazione non è progettata in modo specifico per essere installata su più siti.</w:t>
      </w:r>
    </w:p>
    <w:p w14:paraId="0DD8628B" w14:textId="3B9BAB32" w:rsidR="007B78F0" w:rsidRDefault="54EC3FFE" w:rsidP="008D633C">
      <w:pPr>
        <w:pStyle w:val="Paragrafoelenco"/>
        <w:numPr>
          <w:ilvl w:val="0"/>
          <w:numId w:val="32"/>
        </w:numPr>
        <w:spacing w:line="259" w:lineRule="auto"/>
        <w:jc w:val="both"/>
        <w:textAlignment w:val="baseline"/>
      </w:pPr>
      <w:r>
        <w:t xml:space="preserve">FACILITÀ DI MODIFICA </w:t>
      </w:r>
      <w:r w:rsidR="59569CAF">
        <w:t>2</w:t>
      </w:r>
      <w:r>
        <w:t xml:space="preserve">: L’applicazione è progettata in modo tale da minimizzare gli impatti di modifiche. </w:t>
      </w:r>
    </w:p>
    <w:p w14:paraId="2E52B780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DF6E96E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02D2B002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708B882A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6D9ABF5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01C69FF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160AD013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3B7665CE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67EDC567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1A138944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74703E9D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6D6E845F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7E318E05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159B7788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6589891C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739B0113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3E3A12F7" w14:textId="77777777" w:rsidR="00E75F22" w:rsidRDefault="00E75F22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47175EDB" w14:textId="77777777" w:rsidR="007B78F0" w:rsidRDefault="007B78F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C3649AA" w14:textId="77777777" w:rsidR="00747570" w:rsidRDefault="0074757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15E36B27" w14:textId="77777777" w:rsidR="00747570" w:rsidRDefault="00747570" w:rsidP="004C0E20">
      <w:pPr>
        <w:jc w:val="both"/>
        <w:textAlignment w:val="baseline"/>
        <w:rPr>
          <w:rFonts w:ascii="Constantia" w:eastAsia="Times New Roman" w:hAnsi="Constantia" w:cs="Segoe UI"/>
          <w:b/>
          <w:bCs/>
        </w:rPr>
      </w:pPr>
    </w:p>
    <w:p w14:paraId="289C9D60" w14:textId="093E59B6" w:rsidR="004C0E20" w:rsidRPr="004C0E20" w:rsidRDefault="002B7CAC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Constantia" w:eastAsia="Times New Roman" w:hAnsi="Constantia" w:cs="Segoe UI"/>
          <w:b/>
          <w:bCs/>
        </w:rPr>
        <w:t>REGISTRA UTENTE</w:t>
      </w:r>
      <w:r w:rsidR="004C0E20" w:rsidRPr="004C0E20">
        <w:rPr>
          <w:rFonts w:ascii="Constantia" w:eastAsia="Times New Roman" w:hAnsi="Constantia" w:cs="Segoe UI"/>
        </w:rPr>
        <w:t> </w:t>
      </w:r>
    </w:p>
    <w:p w14:paraId="1B4E2B91" w14:textId="77777777" w:rsidR="004C0E20" w:rsidRPr="004C0E20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C0E20">
        <w:rPr>
          <w:rFonts w:ascii="Constantia" w:eastAsia="Times New Roman" w:hAnsi="Constantia" w:cs="Segoe UI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"/>
        <w:gridCol w:w="945"/>
        <w:gridCol w:w="442"/>
        <w:gridCol w:w="818"/>
        <w:gridCol w:w="457"/>
        <w:gridCol w:w="758"/>
        <w:gridCol w:w="1110"/>
        <w:gridCol w:w="1335"/>
        <w:gridCol w:w="1200"/>
      </w:tblGrid>
      <w:tr w:rsidR="004C0E20" w:rsidRPr="004C0E20" w14:paraId="1500A042" w14:textId="77777777" w:rsidTr="004C0E20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shd w:val="clear" w:color="auto" w:fill="000000"/>
            <w:hideMark/>
          </w:tcPr>
          <w:p w14:paraId="20EA1C4A" w14:textId="77777777" w:rsidR="004C0E20" w:rsidRPr="004C0E20" w:rsidRDefault="004C0E20" w:rsidP="004C0E20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FFFFFF"/>
                <w:sz w:val="22"/>
                <w:szCs w:val="22"/>
              </w:rPr>
              <w:t>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504C08B7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VALORE 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0FF7396A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SEMPLICE 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1A623E5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MEDIO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000000"/>
            <w:hideMark/>
          </w:tcPr>
          <w:p w14:paraId="45FDAD1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COMPLESSO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shd w:val="clear" w:color="auto" w:fill="000000"/>
            <w:hideMark/>
          </w:tcPr>
          <w:p w14:paraId="2FE59136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FFFFFF"/>
                <w:sz w:val="22"/>
                <w:szCs w:val="22"/>
              </w:rPr>
              <w:t>TOT </w:t>
            </w:r>
          </w:p>
        </w:tc>
      </w:tr>
      <w:tr w:rsidR="004C0E20" w:rsidRPr="004C0E20" w14:paraId="44DB7E3C" w14:textId="77777777" w:rsidTr="004C0E20">
        <w:trPr>
          <w:gridBefore w:val="1"/>
          <w:wBefore w:w="8" w:type="dxa"/>
          <w:trHeight w:val="21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410BD12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NILF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132451D" w14:textId="2B4D3509" w:rsidR="004C0E20" w:rsidRPr="004C0E20" w:rsidRDefault="0098645F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  <w:r w:rsidR="004C0E2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09240C1" w14:textId="11F53913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  <w:r w:rsidR="00B33A1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5CAF01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10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7568D91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5C9561" w14:textId="24CA182B" w:rsidR="004C0E20" w:rsidRPr="004C0E20" w:rsidRDefault="00780ECB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36</w:t>
            </w:r>
            <w:r w:rsidR="004C0E2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4C0E20" w:rsidRPr="004C0E20" w14:paraId="0B33E8F0" w14:textId="77777777" w:rsidTr="004C0E20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33868F07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NEIF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C29C11B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0 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8E2002C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2D903F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0388E5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4EA78205" w14:textId="4A06F5CD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EDEDED"/>
                <w:sz w:val="22"/>
                <w:szCs w:val="22"/>
              </w:rPr>
              <w:t> </w:t>
            </w:r>
          </w:p>
        </w:tc>
      </w:tr>
      <w:tr w:rsidR="004C0E20" w:rsidRPr="004C0E20" w14:paraId="44E54F5A" w14:textId="77777777" w:rsidTr="004C0E20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17C00F9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NEI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6D3E3CBA" w14:textId="0A7481DF" w:rsidR="004C0E20" w:rsidRPr="004C0E20" w:rsidRDefault="00CD00D3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13</w:t>
            </w:r>
            <w:r w:rsidR="004C0E2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07AC9779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3 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033B9FA7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16880F8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285F85" w14:textId="71F67779" w:rsidR="004C0E20" w:rsidRPr="004C0E20" w:rsidRDefault="00B23976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39</w:t>
            </w:r>
            <w:r w:rsidR="004C0E2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4C0E20" w:rsidRPr="004C0E20" w14:paraId="2A5E8362" w14:textId="77777777" w:rsidTr="004C0E20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FFFFFF"/>
            <w:hideMark/>
          </w:tcPr>
          <w:p w14:paraId="2C2207F6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NEO </w:t>
            </w:r>
          </w:p>
        </w:tc>
        <w:tc>
          <w:tcPr>
            <w:tcW w:w="12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0984129" w14:textId="7FA9B087" w:rsidR="004C0E20" w:rsidRPr="004C0E20" w:rsidRDefault="0080299E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  <w:r w:rsidR="004C0E20"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087EBC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CF2DF04" w14:textId="3548DCCA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628BCD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0B99E7CE" w14:textId="19D2E9E6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4C0E20" w:rsidRPr="004C0E20" w14:paraId="3451DBBE" w14:textId="77777777" w:rsidTr="004C0E20">
        <w:trPr>
          <w:gridBefore w:val="1"/>
          <w:wBefore w:w="8" w:type="dxa"/>
          <w:trHeight w:val="300"/>
        </w:trPr>
        <w:tc>
          <w:tcPr>
            <w:tcW w:w="9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6E30D43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NEQ </w:t>
            </w:r>
          </w:p>
        </w:tc>
        <w:tc>
          <w:tcPr>
            <w:tcW w:w="12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4F8081D4" w14:textId="527D4ABE" w:rsidR="004C0E20" w:rsidRPr="004C0E20" w:rsidRDefault="00CD00D3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21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10018E97" w14:textId="26E62202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BF155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10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26C7F1E7" w14:textId="65B35EEC" w:rsidR="004C0E20" w:rsidRPr="004C0E20" w:rsidRDefault="004C0E20" w:rsidP="004C0E20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BF155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335" w:type="dxa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5F97E37D" w14:textId="77777777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  </w:t>
            </w:r>
          </w:p>
        </w:tc>
        <w:tc>
          <w:tcPr>
            <w:tcW w:w="120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FF1191" w14:textId="02E8CFAE" w:rsidR="004C0E20" w:rsidRPr="004C0E20" w:rsidRDefault="004C0E20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3346C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</w:tr>
      <w:tr w:rsidR="004C0E20" w:rsidRPr="004C0E20" w14:paraId="6D16CA25" w14:textId="77777777" w:rsidTr="004C0E20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4367C95C" w14:textId="77777777" w:rsidR="004C0E20" w:rsidRPr="002F583C" w:rsidRDefault="004C0E20" w:rsidP="004C0E20">
            <w:pPr>
              <w:jc w:val="right"/>
              <w:textAlignment w:val="baseline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2F583C">
              <w:rPr>
                <w:rFonts w:asciiTheme="majorHAnsi" w:eastAsia="Times New Roman" w:hAnsiTheme="majorHAnsi" w:cstheme="majorHAnsi"/>
                <w:b/>
                <w:color w:val="000000"/>
                <w:sz w:val="22"/>
                <w:szCs w:val="22"/>
              </w:rPr>
              <w:t>UFP= </w:t>
            </w:r>
          </w:p>
        </w:tc>
        <w:tc>
          <w:tcPr>
            <w:tcW w:w="127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nil"/>
            </w:tcBorders>
            <w:shd w:val="clear" w:color="auto" w:fill="auto"/>
            <w:hideMark/>
          </w:tcPr>
          <w:p w14:paraId="7FA4B73E" w14:textId="7E199D43" w:rsidR="004C0E20" w:rsidRPr="002F583C" w:rsidRDefault="00F711A3" w:rsidP="004C0E20">
            <w:pPr>
              <w:jc w:val="both"/>
              <w:textAlignment w:val="baseline"/>
              <w:rPr>
                <w:rFonts w:asciiTheme="majorHAnsi" w:eastAsia="Times New Roman" w:hAnsiTheme="majorHAnsi" w:cstheme="majorHAnsi"/>
                <w:b/>
                <w:color w:val="000000"/>
              </w:rPr>
            </w:pPr>
            <w:r w:rsidRPr="002F583C">
              <w:rPr>
                <w:rFonts w:asciiTheme="majorHAnsi" w:eastAsia="Times New Roman" w:hAnsiTheme="majorHAnsi" w:cstheme="majorHAnsi"/>
                <w:b/>
                <w:color w:val="000000"/>
              </w:rPr>
              <w:t>116</w:t>
            </w:r>
          </w:p>
        </w:tc>
      </w:tr>
      <w:tr w:rsidR="004C0E20" w:rsidRPr="004C0E20" w14:paraId="118C97DA" w14:textId="77777777" w:rsidTr="004C0E20">
        <w:trPr>
          <w:gridAfter w:val="4"/>
          <w:wAfter w:w="4403" w:type="dxa"/>
          <w:trHeight w:val="255"/>
        </w:trPr>
        <w:tc>
          <w:tcPr>
            <w:tcW w:w="1395" w:type="dxa"/>
            <w:gridSpan w:val="3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CCCCCC"/>
            <w:hideMark/>
          </w:tcPr>
          <w:p w14:paraId="1E55DAC4" w14:textId="77777777" w:rsidR="004C0E20" w:rsidRPr="004C0E20" w:rsidRDefault="004C0E20" w:rsidP="004C0E20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LLOC/FP = 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CCCCCC"/>
            <w:hideMark/>
          </w:tcPr>
          <w:p w14:paraId="5EB64547" w14:textId="08DB6714" w:rsidR="004C0E20" w:rsidRPr="00F711A3" w:rsidRDefault="00F711A3" w:rsidP="004C0E20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F711A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6.147</w:t>
            </w:r>
            <w:r w:rsidR="004C0E20" w:rsidRPr="00F711A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</w:rPr>
              <w:t> </w:t>
            </w:r>
          </w:p>
        </w:tc>
      </w:tr>
    </w:tbl>
    <w:p w14:paraId="59AA3E9D" w14:textId="77777777" w:rsidR="004C0E20" w:rsidRPr="004C0E20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C0E20">
        <w:rPr>
          <w:rFonts w:ascii="Constantia" w:eastAsia="Times New Roman" w:hAnsi="Constantia" w:cs="Segoe UI"/>
        </w:rPr>
        <w:t> </w:t>
      </w:r>
    </w:p>
    <w:p w14:paraId="7331049E" w14:textId="77777777" w:rsidR="004C0E20" w:rsidRPr="004C0E20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4C0E20">
        <w:rPr>
          <w:rFonts w:ascii="Constantia" w:eastAsia="Times New Roman" w:hAnsi="Constantia" w:cs="Segoe UI"/>
        </w:rPr>
        <w:t> </w:t>
      </w:r>
    </w:p>
    <w:p w14:paraId="3A8B1DB5" w14:textId="140CACAF" w:rsidR="004C0E20" w:rsidRPr="004C0E20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639A">
        <w:rPr>
          <w:rFonts w:ascii="Segoe UI" w:eastAsia="Times New Roman" w:hAnsi="Segoe UI" w:cs="Segoe UI"/>
          <w:sz w:val="18"/>
          <w:szCs w:val="18"/>
        </w:rPr>
        <w:t xml:space="preserve">NILF: </w:t>
      </w:r>
      <w:r w:rsidR="00664B13">
        <w:rPr>
          <w:rFonts w:ascii="Segoe UI" w:eastAsia="Times New Roman" w:hAnsi="Segoe UI" w:cs="Segoe UI"/>
          <w:sz w:val="18"/>
          <w:szCs w:val="18"/>
        </w:rPr>
        <w:t>Docente, Studente e Genitore</w:t>
      </w:r>
      <w:r w:rsidRPr="005E639A">
        <w:rPr>
          <w:rFonts w:ascii="Segoe UI" w:eastAsia="Times New Roman" w:hAnsi="Segoe UI" w:cs="Segoe UI"/>
          <w:sz w:val="18"/>
          <w:szCs w:val="18"/>
        </w:rPr>
        <w:t xml:space="preserve"> vengono creati dal sistema, li identifichiamo come ILF. </w:t>
      </w:r>
      <w:r w:rsidR="00664B13">
        <w:rPr>
          <w:rFonts w:ascii="Segoe UI" w:eastAsia="Times New Roman" w:hAnsi="Segoe UI" w:cs="Segoe UI"/>
          <w:sz w:val="18"/>
          <w:szCs w:val="18"/>
        </w:rPr>
        <w:t>Materia e Classe vengono aggiornate</w:t>
      </w:r>
      <w:r w:rsidR="00DE57A5">
        <w:rPr>
          <w:rFonts w:ascii="Segoe UI" w:eastAsia="Times New Roman" w:hAnsi="Segoe UI" w:cs="Segoe UI"/>
          <w:sz w:val="18"/>
          <w:szCs w:val="18"/>
        </w:rPr>
        <w:t>.</w:t>
      </w:r>
      <w:r w:rsidR="0098645F">
        <w:rPr>
          <w:rFonts w:ascii="Segoe UI" w:eastAsia="Times New Roman" w:hAnsi="Segoe UI" w:cs="Segoe UI"/>
          <w:sz w:val="18"/>
          <w:szCs w:val="18"/>
        </w:rPr>
        <w:t xml:space="preserve"> </w:t>
      </w:r>
      <w:r w:rsidRPr="005E639A">
        <w:rPr>
          <w:rFonts w:ascii="Segoe UI" w:eastAsia="Times New Roman" w:hAnsi="Segoe UI" w:cs="Segoe UI"/>
          <w:sz w:val="18"/>
          <w:szCs w:val="18"/>
        </w:rPr>
        <w:t>[</w:t>
      </w:r>
      <w:r w:rsidR="00E629DA">
        <w:rPr>
          <w:rFonts w:ascii="Segoe UI" w:eastAsia="Times New Roman" w:hAnsi="Segoe UI" w:cs="Segoe UI"/>
          <w:sz w:val="18"/>
          <w:szCs w:val="18"/>
        </w:rPr>
        <w:t>3</w:t>
      </w:r>
      <w:r w:rsidRPr="005E639A">
        <w:rPr>
          <w:rFonts w:ascii="Segoe UI" w:eastAsia="Times New Roman" w:hAnsi="Segoe UI" w:cs="Segoe UI"/>
          <w:sz w:val="18"/>
          <w:szCs w:val="18"/>
        </w:rPr>
        <w:t xml:space="preserve"> medi</w:t>
      </w:r>
      <w:r w:rsidR="0098645F">
        <w:rPr>
          <w:rFonts w:ascii="Segoe UI" w:eastAsia="Times New Roman" w:hAnsi="Segoe UI" w:cs="Segoe UI"/>
          <w:sz w:val="18"/>
          <w:szCs w:val="18"/>
        </w:rPr>
        <w:t>e e 2 semplici</w:t>
      </w:r>
      <w:r w:rsidRPr="005E639A">
        <w:rPr>
          <w:rFonts w:ascii="Segoe UI" w:eastAsia="Times New Roman" w:hAnsi="Segoe UI" w:cs="Segoe UI"/>
          <w:sz w:val="18"/>
          <w:szCs w:val="18"/>
        </w:rPr>
        <w:t>] </w:t>
      </w:r>
    </w:p>
    <w:p w14:paraId="327BFE58" w14:textId="1084AED2" w:rsidR="004C0E20" w:rsidRPr="004C0E20" w:rsidRDefault="004C0E20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5E639A">
        <w:rPr>
          <w:rFonts w:ascii="Segoe UI" w:eastAsia="Times New Roman" w:hAnsi="Segoe UI" w:cs="Segoe UI"/>
          <w:sz w:val="18"/>
          <w:szCs w:val="18"/>
        </w:rPr>
        <w:t xml:space="preserve">NEI: </w:t>
      </w:r>
      <w:r w:rsidR="00791D17" w:rsidRPr="005E639A">
        <w:rPr>
          <w:rFonts w:ascii="Segoe UI" w:eastAsia="Times New Roman" w:hAnsi="Segoe UI" w:cs="Segoe UI"/>
          <w:sz w:val="18"/>
          <w:szCs w:val="18"/>
        </w:rPr>
        <w:t>Ruolo, Nome, Cognome, Data di nascita, Codice Fiscale, Comune di residenza, Email, Numero di cellula</w:t>
      </w:r>
      <w:r w:rsidR="00A4238F" w:rsidRPr="005E639A">
        <w:rPr>
          <w:rFonts w:ascii="Segoe UI" w:eastAsia="Times New Roman" w:hAnsi="Segoe UI" w:cs="Segoe UI"/>
          <w:sz w:val="18"/>
          <w:szCs w:val="18"/>
        </w:rPr>
        <w:t>re, Username, Password, Materia, Figlio, Classe</w:t>
      </w:r>
      <w:r w:rsidRPr="005E639A">
        <w:rPr>
          <w:rFonts w:ascii="Segoe UI" w:eastAsia="Times New Roman" w:hAnsi="Segoe UI" w:cs="Segoe UI"/>
          <w:sz w:val="18"/>
          <w:szCs w:val="18"/>
        </w:rPr>
        <w:t xml:space="preserve"> [</w:t>
      </w:r>
      <w:r w:rsidR="00A4238F" w:rsidRPr="005E639A">
        <w:rPr>
          <w:rFonts w:ascii="Segoe UI" w:eastAsia="Times New Roman" w:hAnsi="Segoe UI" w:cs="Segoe UI"/>
          <w:sz w:val="18"/>
          <w:szCs w:val="18"/>
        </w:rPr>
        <w:t>13</w:t>
      </w:r>
      <w:r w:rsidRPr="005E639A">
        <w:rPr>
          <w:rFonts w:ascii="Segoe UI" w:eastAsia="Times New Roman" w:hAnsi="Segoe UI" w:cs="Segoe UI"/>
          <w:sz w:val="18"/>
          <w:szCs w:val="18"/>
        </w:rPr>
        <w:t xml:space="preserve"> semplici] </w:t>
      </w:r>
    </w:p>
    <w:p w14:paraId="28FD91E7" w14:textId="1CEF5929" w:rsidR="005E639A" w:rsidRPr="005E639A" w:rsidRDefault="006D2AEB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Segoe UI" w:eastAsia="Times New Roman" w:hAnsi="Segoe UI" w:cs="Segoe UI"/>
          <w:sz w:val="18"/>
          <w:szCs w:val="18"/>
        </w:rPr>
        <w:t xml:space="preserve">NEQ: Check Username, </w:t>
      </w:r>
      <w:r w:rsidR="00C5148B">
        <w:rPr>
          <w:rFonts w:ascii="Segoe UI" w:eastAsia="Times New Roman" w:hAnsi="Segoe UI" w:cs="Segoe UI"/>
          <w:sz w:val="18"/>
          <w:szCs w:val="18"/>
        </w:rPr>
        <w:t xml:space="preserve">Check Materia, Check </w:t>
      </w:r>
      <w:r w:rsidR="00113E8B">
        <w:rPr>
          <w:rFonts w:ascii="Segoe UI" w:eastAsia="Times New Roman" w:hAnsi="Segoe UI" w:cs="Segoe UI"/>
          <w:sz w:val="18"/>
          <w:szCs w:val="18"/>
        </w:rPr>
        <w:t xml:space="preserve">Studente, </w:t>
      </w:r>
      <w:r w:rsidR="009D1309">
        <w:rPr>
          <w:rFonts w:ascii="Segoe UI" w:eastAsia="Times New Roman" w:hAnsi="Segoe UI" w:cs="Segoe UI"/>
          <w:sz w:val="18"/>
          <w:szCs w:val="18"/>
        </w:rPr>
        <w:t xml:space="preserve">Check Classe, </w:t>
      </w:r>
      <w:r>
        <w:rPr>
          <w:rFonts w:ascii="Segoe UI" w:eastAsia="Times New Roman" w:hAnsi="Segoe UI" w:cs="Segoe UI"/>
          <w:sz w:val="18"/>
          <w:szCs w:val="18"/>
        </w:rPr>
        <w:t>Lista Materie, Lista Matricola, Lista Classe</w:t>
      </w:r>
      <w:r w:rsidR="00CC1CFC">
        <w:rPr>
          <w:rFonts w:ascii="Segoe UI" w:eastAsia="Times New Roman" w:hAnsi="Segoe UI" w:cs="Segoe UI"/>
          <w:sz w:val="18"/>
          <w:szCs w:val="18"/>
        </w:rPr>
        <w:t xml:space="preserve"> [</w:t>
      </w:r>
      <w:r w:rsidR="009D1309">
        <w:rPr>
          <w:rFonts w:ascii="Segoe UI" w:eastAsia="Times New Roman" w:hAnsi="Segoe UI" w:cs="Segoe UI"/>
          <w:sz w:val="18"/>
          <w:szCs w:val="18"/>
        </w:rPr>
        <w:t>4</w:t>
      </w:r>
      <w:r w:rsidR="00FC5F34">
        <w:rPr>
          <w:rFonts w:ascii="Segoe UI" w:eastAsia="Times New Roman" w:hAnsi="Segoe UI" w:cs="Segoe UI"/>
          <w:sz w:val="18"/>
          <w:szCs w:val="18"/>
        </w:rPr>
        <w:t xml:space="preserve"> semplice, 3 medi]</w:t>
      </w:r>
    </w:p>
    <w:p w14:paraId="63E7AB29" w14:textId="563C4D60" w:rsidR="004C0E20" w:rsidRDefault="004C0E20" w:rsidP="004C0E20">
      <w:pPr>
        <w:jc w:val="both"/>
        <w:textAlignment w:val="baseline"/>
        <w:rPr>
          <w:rFonts w:ascii="Constantia" w:eastAsia="Times New Roman" w:hAnsi="Constantia" w:cs="Segoe UI"/>
        </w:rPr>
      </w:pPr>
      <w:r w:rsidRPr="004C0E20">
        <w:rPr>
          <w:rFonts w:ascii="Constantia" w:eastAsia="Times New Roman" w:hAnsi="Constantia" w:cs="Segoe UI"/>
        </w:rPr>
        <w:t> </w:t>
      </w:r>
    </w:p>
    <w:p w14:paraId="712A5678" w14:textId="77777777" w:rsidR="005D7962" w:rsidRDefault="005D7962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p w14:paraId="51A138EE" w14:textId="77777777" w:rsidR="005D7962" w:rsidRPr="004C0E20" w:rsidRDefault="005D7962" w:rsidP="004C0E20">
      <w:pPr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5"/>
        <w:gridCol w:w="945"/>
        <w:gridCol w:w="2355"/>
        <w:gridCol w:w="255"/>
        <w:gridCol w:w="285"/>
        <w:gridCol w:w="435"/>
      </w:tblGrid>
      <w:tr w:rsidR="00B1216F" w:rsidRPr="004C0E20" w14:paraId="135F0DDB" w14:textId="77777777" w:rsidTr="48D76012">
        <w:trPr>
          <w:trHeight w:val="405"/>
        </w:trPr>
        <w:tc>
          <w:tcPr>
            <w:tcW w:w="52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hideMark/>
          </w:tcPr>
          <w:p w14:paraId="5CAA7BDF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30"/>
                <w:szCs w:val="30"/>
              </w:rPr>
              <w:t>FATTORI CORRETTIVI </w:t>
            </w:r>
          </w:p>
        </w:tc>
      </w:tr>
      <w:tr w:rsidR="00B1216F" w:rsidRPr="004C0E20" w14:paraId="12A90539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0A336FE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COMUNICAZIONE DATI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0817D19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1 </w:t>
            </w:r>
          </w:p>
        </w:tc>
      </w:tr>
      <w:tr w:rsidR="00B1216F" w:rsidRPr="004C0E20" w14:paraId="739C6E34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3A06B6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DISTRIBUZIONE ELABORAZIONE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2207E5C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B1216F" w:rsidRPr="004C0E20" w14:paraId="0A5D4F4B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33CB87A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PRESTAZIONI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B7DF643" w14:textId="44633287" w:rsidR="00B1216F" w:rsidRPr="00AC0365" w:rsidRDefault="74082BD0">
            <w:pPr>
              <w:jc w:val="both"/>
              <w:textAlignment w:val="baseline"/>
              <w:rPr>
                <w:rFonts w:ascii="Constantia" w:eastAsia="Times New Roman" w:hAnsi="Constantia" w:cs="Times New Roman"/>
              </w:rPr>
            </w:pPr>
            <w:r w:rsidRPr="48D76012">
              <w:rPr>
                <w:rFonts w:ascii="Constantia" w:eastAsia="Times New Roman" w:hAnsi="Constantia" w:cs="Times New Roman"/>
              </w:rPr>
              <w:t>1</w:t>
            </w:r>
          </w:p>
        </w:tc>
      </w:tr>
      <w:tr w:rsidR="00B1216F" w:rsidRPr="004C0E20" w14:paraId="5AC849FB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8B7B9C0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UTILIZZO INTENSIVO CONFIGURAZIONE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B5DDBDB" w14:textId="2727A77E" w:rsidR="00B1216F" w:rsidRPr="004C0E20" w:rsidRDefault="10536DDD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  <w:r w:rsidR="108CD94D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B1216F" w:rsidRPr="004C0E20" w14:paraId="100FA3A9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0CB11E7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FREQUENZA DELLE TRANSAZIONI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97A9E17" w14:textId="0EC88D65" w:rsidR="00B1216F" w:rsidRPr="004C0E20" w:rsidRDefault="00AC0365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</w:t>
            </w:r>
            <w:r w:rsidR="00B1216F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B1216F" w:rsidRPr="004C0E20" w14:paraId="2113FF3E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30652ED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INSERIMENTO DATI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4A82157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4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B1216F" w:rsidRPr="004C0E20" w14:paraId="2464712A" w14:textId="77777777" w:rsidTr="48D76012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733B1F0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EFFICIENZA PER L’UTENTE FINALE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353DF172" w14:textId="4213D6CA" w:rsidR="00B1216F" w:rsidRPr="004C0E20" w:rsidRDefault="42F00561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108CD94D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B1216F" w:rsidRPr="004C0E20" w14:paraId="1AAB12DD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562E6D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AGGIORNAMENTO INTERATTIVO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13FE117" w14:textId="5828F002" w:rsidR="00B1216F" w:rsidRPr="004C0E20" w:rsidRDefault="665C0830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2</w:t>
            </w:r>
            <w:r w:rsidR="108CD94D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B1216F" w:rsidRPr="004C0E20" w14:paraId="105DE3BD" w14:textId="77777777" w:rsidTr="48D76012">
        <w:trPr>
          <w:trHeight w:val="315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FFF6427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COMPLESSITA’ ELABORATIVA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3B20B06" w14:textId="76889341" w:rsidR="00B1216F" w:rsidRPr="004C0E20" w:rsidRDefault="0073501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</w:t>
            </w:r>
            <w:r w:rsidR="00B1216F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B1216F" w:rsidRPr="004C0E20" w14:paraId="50B4CBF1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F67531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RIUSABILITA’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5FAC719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3 </w:t>
            </w:r>
          </w:p>
        </w:tc>
      </w:tr>
      <w:tr w:rsidR="00B1216F" w:rsidRPr="004C0E20" w14:paraId="07E5CE54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4300CFCA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INSTALLAZIONE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1306029" w14:textId="1D55D090" w:rsidR="00B1216F" w:rsidRPr="004C0E20" w:rsidRDefault="1B40C5FE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0</w:t>
            </w:r>
          </w:p>
        </w:tc>
      </w:tr>
      <w:tr w:rsidR="00B1216F" w:rsidRPr="004C0E20" w14:paraId="2D09FC8B" w14:textId="77777777" w:rsidTr="48D76012">
        <w:trPr>
          <w:trHeight w:val="300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629204B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GESTIONE OPERATIVA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2C8A46E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58D8DE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Times New Roman" w:eastAsia="Times New Roman" w:hAnsi="Times New Roman" w:cs="Times New Roman"/>
                <w:b/>
                <w:bCs/>
                <w:color w:val="000000"/>
                <w:sz w:val="22"/>
                <w:szCs w:val="22"/>
              </w:rPr>
              <w:t> </w:t>
            </w: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9848C5F" w14:textId="6AA7B831" w:rsidR="00B1216F" w:rsidRPr="004C0E20" w:rsidRDefault="0042332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1</w:t>
            </w:r>
            <w:r w:rsidR="00B1216F"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 </w:t>
            </w:r>
          </w:p>
        </w:tc>
      </w:tr>
      <w:tr w:rsidR="00B1216F" w:rsidRPr="004C0E20" w14:paraId="356DE303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732A26C7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Molteplicità DI SITI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331E88AB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onstantia" w:eastAsia="Times New Roman" w:hAnsi="Constantia" w:cs="Times New Roman"/>
                <w:color w:val="000000"/>
                <w:sz w:val="22"/>
                <w:szCs w:val="22"/>
              </w:rPr>
              <w:t>0 </w:t>
            </w:r>
          </w:p>
        </w:tc>
      </w:tr>
      <w:tr w:rsidR="00B1216F" w:rsidRPr="004C0E20" w14:paraId="2DC9383F" w14:textId="77777777" w:rsidTr="48D76012">
        <w:trPr>
          <w:trHeight w:val="300"/>
        </w:trPr>
        <w:tc>
          <w:tcPr>
            <w:tcW w:w="478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AAAA3A" w14:textId="77777777" w:rsidR="00B1216F" w:rsidRPr="004C0E20" w:rsidRDefault="00B1216F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FACILITA’ DI MODIFICA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515F7E" w14:textId="399022AF" w:rsidR="00B1216F" w:rsidRPr="004C0E20" w:rsidRDefault="6432F0AE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3</w:t>
            </w:r>
            <w:r w:rsidR="108CD94D" w:rsidRPr="48D76012"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  <w:t> </w:t>
            </w:r>
          </w:p>
        </w:tc>
      </w:tr>
      <w:tr w:rsidR="00B1216F" w:rsidRPr="004C0E20" w14:paraId="6C68014D" w14:textId="77777777" w:rsidTr="48D76012">
        <w:trPr>
          <w:trHeight w:val="855"/>
        </w:trPr>
        <w:tc>
          <w:tcPr>
            <w:tcW w:w="424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1B7F89B4" w14:textId="77777777" w:rsidR="00B1216F" w:rsidRPr="004C0E20" w:rsidRDefault="00B1216F">
            <w:pPr>
              <w:textAlignment w:val="baseline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4C0E20">
              <w:rPr>
                <w:rFonts w:ascii="Constantia" w:eastAsia="Times New Roman" w:hAnsi="Constantia" w:cs="Times New Roman"/>
                <w:b/>
                <w:bCs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06D27671" w14:textId="77777777" w:rsidR="00B1216F" w:rsidRPr="004C0E20" w:rsidRDefault="00B1216F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25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53167B6E" w14:textId="77777777" w:rsidR="00B1216F" w:rsidRPr="004C0E20" w:rsidRDefault="00B1216F">
            <w:pPr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4C0E20">
              <w:rPr>
                <w:rFonts w:ascii="Cambria" w:eastAsia="Times New Roman" w:hAnsi="Cambria" w:cs="Times New Roman"/>
                <w:sz w:val="20"/>
                <w:szCs w:val="20"/>
              </w:rPr>
              <w:t> </w:t>
            </w:r>
          </w:p>
        </w:tc>
        <w:tc>
          <w:tcPr>
            <w:tcW w:w="43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14:paraId="208A1583" w14:textId="311D784B" w:rsidR="00B1216F" w:rsidRPr="004C0E20" w:rsidRDefault="108CD94D" w:rsidP="48D76012">
            <w:pPr>
              <w:jc w:val="both"/>
              <w:textAlignment w:val="baseline"/>
              <w:rPr>
                <w:rFonts w:ascii="Constantia" w:eastAsia="Times New Roman" w:hAnsi="Constantia" w:cs="Times New Roman"/>
                <w:color w:val="000000" w:themeColor="text1"/>
                <w:sz w:val="22"/>
                <w:szCs w:val="22"/>
              </w:rPr>
            </w:pPr>
            <w:r w:rsidRPr="48D76012">
              <w:rPr>
                <w:rFonts w:ascii="Constantia" w:eastAsia="Times New Roman" w:hAnsi="Constantia" w:cs="Times New Roman"/>
                <w:b/>
                <w:bCs/>
                <w:color w:val="000000" w:themeColor="text1"/>
                <w:sz w:val="22"/>
                <w:szCs w:val="22"/>
              </w:rPr>
              <w:t>2</w:t>
            </w:r>
            <w:r w:rsidR="2743C68A" w:rsidRPr="48D76012">
              <w:rPr>
                <w:rFonts w:ascii="Constantia" w:eastAsia="Times New Roman" w:hAnsi="Constantia" w:cs="Times New Roman"/>
                <w:b/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B1216F" w:rsidRPr="004C0E20" w14:paraId="372C506C" w14:textId="77777777" w:rsidTr="48D76012">
        <w:trPr>
          <w:gridAfter w:val="4"/>
          <w:wAfter w:w="3330" w:type="dxa"/>
          <w:trHeight w:val="300"/>
        </w:trPr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6D06E872" w14:textId="77777777" w:rsidR="00B1216F" w:rsidRPr="004C0E20" w:rsidRDefault="00B1216F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FP= </w:t>
            </w:r>
          </w:p>
        </w:tc>
        <w:tc>
          <w:tcPr>
            <w:tcW w:w="945" w:type="dxa"/>
            <w:tcBorders>
              <w:top w:val="single" w:sz="6" w:space="0" w:color="000000" w:themeColor="text1"/>
              <w:left w:val="nil"/>
              <w:bottom w:val="single" w:sz="6" w:space="0" w:color="000000" w:themeColor="text1"/>
              <w:right w:val="nil"/>
            </w:tcBorders>
            <w:shd w:val="clear" w:color="auto" w:fill="auto"/>
            <w:hideMark/>
          </w:tcPr>
          <w:p w14:paraId="3D1058D2" w14:textId="2664B2D5" w:rsidR="00B1216F" w:rsidRPr="004C0E20" w:rsidRDefault="7DB6D159" w:rsidP="48D76012">
            <w:pPr>
              <w:jc w:val="both"/>
              <w:textAlignment w:val="baseline"/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</w:pPr>
            <w:r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99,76</w:t>
            </w:r>
            <w:r w:rsidR="108CD94D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 </w:t>
            </w:r>
          </w:p>
        </w:tc>
      </w:tr>
      <w:tr w:rsidR="00B1216F" w:rsidRPr="004C0E20" w14:paraId="3E31C747" w14:textId="77777777" w:rsidTr="48D76012">
        <w:trPr>
          <w:gridAfter w:val="4"/>
          <w:wAfter w:w="3330" w:type="dxa"/>
          <w:trHeight w:val="315"/>
        </w:trPr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3A161ACC" w14:textId="77777777" w:rsidR="00B1216F" w:rsidRPr="004C0E20" w:rsidRDefault="00B1216F">
            <w:pPr>
              <w:jc w:val="right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4C0E20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JAVA = </w:t>
            </w:r>
          </w:p>
        </w:tc>
        <w:tc>
          <w:tcPr>
            <w:tcW w:w="945" w:type="dxa"/>
            <w:tcBorders>
              <w:top w:val="nil"/>
              <w:left w:val="nil"/>
              <w:bottom w:val="single" w:sz="6" w:space="0" w:color="000000" w:themeColor="text1"/>
              <w:right w:val="nil"/>
            </w:tcBorders>
            <w:shd w:val="clear" w:color="auto" w:fill="CCCCCC"/>
            <w:hideMark/>
          </w:tcPr>
          <w:p w14:paraId="28BFEA49" w14:textId="77ABF9CF" w:rsidR="00B1216F" w:rsidRPr="004C0E20" w:rsidRDefault="5AFB2BF8" w:rsidP="48D76012">
            <w:pPr>
              <w:jc w:val="both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</w:rPr>
            </w:pPr>
            <w:r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5.</w:t>
            </w:r>
            <w:r w:rsidR="358FFCCC" w:rsidRPr="48D76012">
              <w:rPr>
                <w:rFonts w:ascii="Calibri" w:eastAsia="Times New Roman" w:hAnsi="Calibri" w:cs="Calibri"/>
                <w:b/>
                <w:bCs/>
                <w:color w:val="9C0006"/>
                <w:sz w:val="22"/>
                <w:szCs w:val="22"/>
              </w:rPr>
              <w:t>287</w:t>
            </w:r>
            <w:r w:rsidR="108CD94D" w:rsidRPr="48D76012"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  <w:t> </w:t>
            </w:r>
          </w:p>
          <w:p w14:paraId="7D0EDC99" w14:textId="0339F308" w:rsidR="00B1216F" w:rsidRPr="004C0E20" w:rsidRDefault="00B1216F" w:rsidP="48D76012">
            <w:pPr>
              <w:jc w:val="both"/>
              <w:textAlignment w:val="baseline"/>
              <w:rPr>
                <w:rFonts w:ascii="Calibri" w:eastAsia="Times New Roman" w:hAnsi="Calibri" w:cs="Calibri"/>
                <w:color w:val="9C0006"/>
                <w:sz w:val="22"/>
                <w:szCs w:val="22"/>
              </w:rPr>
            </w:pPr>
          </w:p>
        </w:tc>
      </w:tr>
    </w:tbl>
    <w:p w14:paraId="00F806DC" w14:textId="77777777" w:rsidR="005D7962" w:rsidRDefault="005D7962" w:rsidP="005D7962">
      <w:pPr>
        <w:ind w:left="360"/>
        <w:jc w:val="both"/>
      </w:pPr>
    </w:p>
    <w:p w14:paraId="1CFA9BD0" w14:textId="77777777" w:rsidR="005D7962" w:rsidRDefault="005D7962" w:rsidP="005D7962">
      <w:pPr>
        <w:ind w:left="360"/>
        <w:jc w:val="both"/>
      </w:pPr>
    </w:p>
    <w:p w14:paraId="6B923607" w14:textId="77777777" w:rsidR="005D7962" w:rsidRDefault="005D7962" w:rsidP="005D7962">
      <w:pPr>
        <w:ind w:left="360"/>
        <w:jc w:val="both"/>
      </w:pPr>
    </w:p>
    <w:p w14:paraId="370F4F33" w14:textId="77777777" w:rsidR="005D7962" w:rsidRDefault="005D7962" w:rsidP="005D7962">
      <w:pPr>
        <w:ind w:left="360"/>
        <w:jc w:val="both"/>
      </w:pPr>
    </w:p>
    <w:p w14:paraId="75B85365" w14:textId="77777777" w:rsidR="005D7962" w:rsidRDefault="005D7962" w:rsidP="005D7962">
      <w:pPr>
        <w:ind w:left="360"/>
        <w:jc w:val="both"/>
      </w:pPr>
    </w:p>
    <w:p w14:paraId="105714AB" w14:textId="77777777" w:rsidR="005D7962" w:rsidRDefault="005D7962" w:rsidP="005D7962">
      <w:pPr>
        <w:ind w:left="360"/>
        <w:jc w:val="both"/>
      </w:pPr>
    </w:p>
    <w:p w14:paraId="36199100" w14:textId="77777777" w:rsidR="005D7962" w:rsidRDefault="005D7962" w:rsidP="005D7962">
      <w:pPr>
        <w:ind w:left="360"/>
        <w:jc w:val="both"/>
      </w:pPr>
    </w:p>
    <w:p w14:paraId="74C3526E" w14:textId="77C0AF7F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>COMUNICAZIONE DATI 1: I dati e le informazioni di controllo, utilizzati nell’applicazione, sono ricevuti o inviati attraverso l’interfaccia grafica. Però si tratta di un’applicazione che opera su PC stand alone quindi la comunicazione dati ha un’incidenza scarsa.</w:t>
      </w:r>
    </w:p>
    <w:p w14:paraId="2B8C32A0" w14:textId="48BEA529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>DISTRIBUZIONE ELABORAZIONE 0: ininfluente</w:t>
      </w:r>
    </w:p>
    <w:p w14:paraId="575FF373" w14:textId="321DDE4B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>PRESTAZIONI 1: I livelli di prestazione non hanno richiesto attenzione speciale durante lo sviluppo</w:t>
      </w:r>
    </w:p>
    <w:p w14:paraId="1999D497" w14:textId="1BD0E6CE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>UTILIZZO INTENSIVO CONFIGURAZIONE 0: Non esistono vincoli di tipo operativo</w:t>
      </w:r>
    </w:p>
    <w:p w14:paraId="45BDCB34" w14:textId="0AE9C576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 xml:space="preserve">FREQUENZA DELLE TRANSAZIONI </w:t>
      </w:r>
      <w:r w:rsidR="49861CFA">
        <w:t>1</w:t>
      </w:r>
      <w:r>
        <w:t xml:space="preserve">: Presenza di </w:t>
      </w:r>
      <w:r w:rsidR="721A59AC">
        <w:t>picch</w:t>
      </w:r>
      <w:r>
        <w:t xml:space="preserve">i </w:t>
      </w:r>
      <w:r w:rsidR="23FDD63F">
        <w:t xml:space="preserve">di carico di </w:t>
      </w:r>
      <w:r>
        <w:t xml:space="preserve">transazioni </w:t>
      </w:r>
      <w:r w:rsidR="109DC025">
        <w:t>periodic</w:t>
      </w:r>
      <w:r w:rsidR="18D86707">
        <w:t>amente.</w:t>
      </w:r>
    </w:p>
    <w:p w14:paraId="679547AD" w14:textId="587CF143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>INSERIMENTO DATI INTERATTIVO 4: La maggior parte dei dati e le funzioni di controllo sono presenti nell’interfaccia utente.</w:t>
      </w:r>
    </w:p>
    <w:p w14:paraId="6C0782E1" w14:textId="41004735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 xml:space="preserve">EFFICIENZA PER L’UTENTE FINALE </w:t>
      </w:r>
      <w:proofErr w:type="gramStart"/>
      <w:r>
        <w:t>2:  Sono</w:t>
      </w:r>
      <w:proofErr w:type="gramEnd"/>
      <w:r>
        <w:t xml:space="preserve"> presenti almeno 4 o 5 elementi user-friendly come i vari tasti funzione, le stampe remote, la navigabilità tra le schermate, pop-up e messaggi di aiuto per l’utente</w:t>
      </w:r>
    </w:p>
    <w:p w14:paraId="05DBE495" w14:textId="72D3C53E" w:rsidR="00C96682" w:rsidRDefault="16ED5FEB" w:rsidP="008D633C">
      <w:pPr>
        <w:pStyle w:val="Paragrafoelenco"/>
        <w:numPr>
          <w:ilvl w:val="0"/>
          <w:numId w:val="32"/>
        </w:numPr>
        <w:jc w:val="both"/>
      </w:pPr>
      <w:r>
        <w:t xml:space="preserve">AGGIORNAMENTO INTERATTIVO </w:t>
      </w:r>
      <w:r w:rsidR="4C449262">
        <w:t>2</w:t>
      </w:r>
      <w:r>
        <w:t xml:space="preserve">: L’applicazione prevede l’aggiornamento di </w:t>
      </w:r>
      <w:r w:rsidR="794B36C6">
        <w:t xml:space="preserve">alcuni </w:t>
      </w:r>
      <w:r>
        <w:t xml:space="preserve">file di controllo. </w:t>
      </w:r>
    </w:p>
    <w:p w14:paraId="067443E9" w14:textId="15A4BF1D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 xml:space="preserve">COMPLESSITÀ ELABORATIVA </w:t>
      </w:r>
      <w:r w:rsidR="08F87729">
        <w:t>3</w:t>
      </w:r>
      <w:r>
        <w:t xml:space="preserve">: Sono presenti </w:t>
      </w:r>
      <w:r w:rsidR="171F279C">
        <w:t xml:space="preserve">molti </w:t>
      </w:r>
      <w:r>
        <w:t>meccanismi di elaborazione dei dati in input e di gestione delle eccezioni.</w:t>
      </w:r>
    </w:p>
    <w:p w14:paraId="7FFF97FD" w14:textId="0D77DDDD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RIUSABILITÀ 3: Più del 10% dei moduli prodotti considerano bisogni di più utenti. La documentazione rende più semplice il riutilizzo del codice.</w:t>
      </w:r>
    </w:p>
    <w:p w14:paraId="764D6C10" w14:textId="6FA5EB0E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FACILITÀ INSTALLAZIONE 0: Non sono stati sviluppati particolari set-up per le installazioni.</w:t>
      </w:r>
    </w:p>
    <w:p w14:paraId="733EB871" w14:textId="5C10ADEB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FACILITÀ GESTIONE OPERATIVA 1: La gestione operativa dell’applicazione non è considerata critica.</w:t>
      </w:r>
    </w:p>
    <w:p w14:paraId="3C7E512D" w14:textId="7C1C28B6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>MOLTEPLICITÀ DI SITI 0: L’applicazione non è progettata in modo specifico per essere installata su più siti.</w:t>
      </w:r>
    </w:p>
    <w:p w14:paraId="38664368" w14:textId="0512CF61" w:rsidR="00C96682" w:rsidRDefault="16ED5FEB" w:rsidP="008D633C">
      <w:pPr>
        <w:pStyle w:val="Paragrafoelenco"/>
        <w:numPr>
          <w:ilvl w:val="0"/>
          <w:numId w:val="32"/>
        </w:numPr>
        <w:spacing w:line="259" w:lineRule="auto"/>
        <w:jc w:val="both"/>
      </w:pPr>
      <w:r>
        <w:t xml:space="preserve">FACILITÀ DI MODIFICA 3: L’applicazione è progettata in modo tale da minimizzare gli impatti di modifiche. I dati di controllo </w:t>
      </w:r>
      <w:proofErr w:type="gramStart"/>
      <w:r>
        <w:t>sono inserite</w:t>
      </w:r>
      <w:proofErr w:type="gramEnd"/>
      <w:r>
        <w:t xml:space="preserve"> in tabelle che sono gestite dall’utente e le variazioni sono soggette a controllo.</w:t>
      </w:r>
    </w:p>
    <w:p w14:paraId="0A1E22F1" w14:textId="22A66E0C" w:rsidR="00C96682" w:rsidRDefault="00C96682" w:rsidP="48D76012">
      <w:pPr>
        <w:sectPr w:rsidR="00C96682" w:rsidSect="004D4C72">
          <w:type w:val="continuous"/>
          <w:pgSz w:w="11900" w:h="16840"/>
          <w:pgMar w:top="1417" w:right="1134" w:bottom="1134" w:left="1134" w:header="708" w:footer="708" w:gutter="0"/>
          <w:pgNumType w:start="1"/>
          <w:cols w:space="708"/>
          <w:docGrid w:linePitch="360"/>
        </w:sectPr>
      </w:pPr>
    </w:p>
    <w:p w14:paraId="59A8AA02" w14:textId="7D44D6DD" w:rsidR="00DF3ABC" w:rsidRPr="00963A8B" w:rsidRDefault="00DF3ABC" w:rsidP="008D633C">
      <w:pPr>
        <w:pStyle w:val="Titolo1"/>
        <w:numPr>
          <w:ilvl w:val="0"/>
          <w:numId w:val="29"/>
        </w:numPr>
      </w:pPr>
      <w:bookmarkStart w:id="84" w:name="_Toc471905558"/>
      <w:bookmarkStart w:id="85" w:name="_Toc474433560"/>
      <w:bookmarkStart w:id="86" w:name="_Toc474433735"/>
      <w:bookmarkStart w:id="87" w:name="_Toc137743039"/>
      <w:r>
        <w:lastRenderedPageBreak/>
        <w:t>Piano di test</w:t>
      </w:r>
      <w:r w:rsidR="00C96682">
        <w:t xml:space="preserve"> funzionale</w:t>
      </w:r>
      <w:bookmarkEnd w:id="84"/>
      <w:bookmarkEnd w:id="85"/>
      <w:bookmarkEnd w:id="86"/>
      <w:bookmarkEnd w:id="87"/>
    </w:p>
    <w:p w14:paraId="26947F7C" w14:textId="22F59031" w:rsidR="00397F81" w:rsidRPr="00B37BAD" w:rsidRDefault="00B37BAD" w:rsidP="00DF3ABC">
      <w:r w:rsidRPr="00B37BAD">
        <w:t>Per</w:t>
      </w:r>
      <w:r>
        <w:t xml:space="preserve"> il piano </w:t>
      </w:r>
      <w:r w:rsidR="00477D81">
        <w:t>di test funzionale</w:t>
      </w:r>
      <w:r w:rsidR="00B00542">
        <w:t xml:space="preserve"> si è utilizzato il </w:t>
      </w:r>
      <w:r w:rsidR="00DF41CB">
        <w:t>metod</w:t>
      </w:r>
      <w:r w:rsidR="0004387F">
        <w:t>o</w:t>
      </w:r>
      <w:r w:rsidR="00DF41CB">
        <w:t xml:space="preserve"> del</w:t>
      </w:r>
      <w:r w:rsidR="00477D81">
        <w:t xml:space="preserve"> </w:t>
      </w:r>
      <w:proofErr w:type="spellStart"/>
      <w:r w:rsidR="0004387F">
        <w:t>Category</w:t>
      </w:r>
      <w:r w:rsidR="00B10AA3">
        <w:t>-</w:t>
      </w:r>
      <w:r w:rsidR="0004387F">
        <w:t>Partition</w:t>
      </w:r>
      <w:proofErr w:type="spellEnd"/>
      <w:r w:rsidR="0004387F">
        <w:t xml:space="preserve"> Testing</w:t>
      </w:r>
      <w:r w:rsidR="007A6C12">
        <w:t>. Quest</w:t>
      </w:r>
      <w:r w:rsidR="003135F6">
        <w:t xml:space="preserve">a metodologia di test è basata sulla suddivisione delle possibili combinazioni di input in </w:t>
      </w:r>
      <w:r w:rsidR="004B3217">
        <w:t>diverse categorie. Ciò ci consente di</w:t>
      </w:r>
      <w:r w:rsidR="00B8360B">
        <w:t xml:space="preserve"> </w:t>
      </w:r>
      <w:r w:rsidR="00123F19">
        <w:t xml:space="preserve">ridurre il numero di casi di test necessari </w:t>
      </w:r>
      <w:r w:rsidR="00244B8A">
        <w:t>per co</w:t>
      </w:r>
      <w:r w:rsidR="00FD4CEC">
        <w:t>pri</w:t>
      </w:r>
      <w:r w:rsidR="00404CCB">
        <w:t xml:space="preserve">re </w:t>
      </w:r>
      <w:r w:rsidR="00BD4953">
        <w:t>tutte le possibili combinazioni</w:t>
      </w:r>
      <w:r w:rsidR="00B10AA3">
        <w:t>,</w:t>
      </w:r>
      <w:r w:rsidR="00BD4953">
        <w:t xml:space="preserve"> garantendo comunque una copertura adeguat</w:t>
      </w:r>
      <w:r w:rsidR="00C7528D">
        <w:t>a per i vari scenari</w:t>
      </w:r>
      <w:r w:rsidR="009B1DD5">
        <w:t xml:space="preserve"> e casi limite</w:t>
      </w:r>
      <w:r w:rsidR="00BD4953">
        <w:t>.</w:t>
      </w:r>
    </w:p>
    <w:p w14:paraId="1D8C1183" w14:textId="77777777" w:rsidR="00B10AA3" w:rsidRPr="00B37BAD" w:rsidRDefault="00B10AA3" w:rsidP="00DF3ABC"/>
    <w:p w14:paraId="69ECA568" w14:textId="7E8F78D0" w:rsidR="2C453823" w:rsidRDefault="2C453823">
      <w:pPr>
        <w:rPr>
          <w:rFonts w:ascii="Cambria" w:eastAsia="Cambria" w:hAnsi="Cambria" w:cs="Cambria"/>
          <w:b/>
          <w:color w:val="0000FF"/>
        </w:rPr>
      </w:pPr>
      <w:r w:rsidRPr="6B56E9F6">
        <w:rPr>
          <w:rFonts w:ascii="Cambria" w:eastAsia="Cambria" w:hAnsi="Cambria" w:cs="Cambria"/>
          <w:b/>
          <w:bCs/>
          <w:color w:val="0000FF"/>
        </w:rPr>
        <w:t xml:space="preserve">PIANO DI TEST UTILIZZANDO IL METODO DEL </w:t>
      </w:r>
      <w:r w:rsidRPr="6B56E9F6">
        <w:rPr>
          <w:rFonts w:ascii="Cambria" w:eastAsia="Cambria" w:hAnsi="Cambria" w:cs="Cambria"/>
          <w:b/>
          <w:bCs/>
          <w:i/>
          <w:iCs/>
          <w:color w:val="0000FF"/>
        </w:rPr>
        <w:t xml:space="preserve">CATEGORY-PARTITION TESTING </w:t>
      </w:r>
      <w:r w:rsidRPr="6B56E9F6">
        <w:rPr>
          <w:rFonts w:ascii="Cambria" w:eastAsia="Cambria" w:hAnsi="Cambria" w:cs="Cambria"/>
          <w:b/>
          <w:bCs/>
          <w:color w:val="0000FF"/>
        </w:rPr>
        <w:t>PER LA FUNZIONALITÀ “</w:t>
      </w:r>
      <w:proofErr w:type="spellStart"/>
      <w:r w:rsidRPr="6B56E9F6">
        <w:rPr>
          <w:rFonts w:ascii="Cambria" w:eastAsia="Cambria" w:hAnsi="Cambria" w:cs="Cambria"/>
          <w:b/>
          <w:bCs/>
          <w:i/>
          <w:iCs/>
          <w:color w:val="0000FF"/>
        </w:rPr>
        <w:t>RegistraUtente</w:t>
      </w:r>
      <w:proofErr w:type="spellEnd"/>
      <w:r w:rsidRPr="6B56E9F6">
        <w:rPr>
          <w:rFonts w:ascii="Cambria" w:eastAsia="Cambria" w:hAnsi="Cambria" w:cs="Cambria"/>
          <w:b/>
          <w:bCs/>
          <w:color w:val="0000FF"/>
        </w:rPr>
        <w:t>”.</w:t>
      </w:r>
    </w:p>
    <w:p w14:paraId="5630D6D5" w14:textId="77777777" w:rsidR="00A64F6C" w:rsidRDefault="00A64F6C"/>
    <w:tbl>
      <w:tblPr>
        <w:tblStyle w:val="Grigliatabella"/>
        <w:tblW w:w="12915" w:type="dxa"/>
        <w:tblLayout w:type="fixed"/>
        <w:tblLook w:val="04A0" w:firstRow="1" w:lastRow="0" w:firstColumn="1" w:lastColumn="0" w:noHBand="0" w:noVBand="1"/>
      </w:tblPr>
      <w:tblGrid>
        <w:gridCol w:w="3090"/>
        <w:gridCol w:w="2970"/>
        <w:gridCol w:w="3150"/>
        <w:gridCol w:w="3705"/>
      </w:tblGrid>
      <w:tr w:rsidR="00FA4F4E" w14:paraId="0424AB36" w14:textId="77777777" w:rsidTr="48D76012">
        <w:trPr>
          <w:trHeight w:val="300"/>
        </w:trPr>
        <w:tc>
          <w:tcPr>
            <w:tcW w:w="30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C52FB8" w14:textId="50962430" w:rsidR="6B56E9F6" w:rsidRDefault="6B56E9F6" w:rsidP="6B56E9F6">
            <w:pPr>
              <w:tabs>
                <w:tab w:val="center" w:pos="1378"/>
              </w:tabs>
            </w:pPr>
            <w:r w:rsidRPr="6B56E9F6">
              <w:rPr>
                <w:rFonts w:ascii="Cambria" w:eastAsia="Cambria" w:hAnsi="Cambria" w:cs="Cambria"/>
                <w:b/>
                <w:bCs/>
                <w:color w:val="000090"/>
              </w:rPr>
              <w:t>NOME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AFBCD7" w14:textId="04417752" w:rsidR="6B56E9F6" w:rsidRDefault="6B56E9F6" w:rsidP="6B56E9F6">
            <w:pPr>
              <w:tabs>
                <w:tab w:val="center" w:pos="1378"/>
              </w:tabs>
            </w:pPr>
            <w:r w:rsidRPr="6B56E9F6">
              <w:rPr>
                <w:rFonts w:ascii="Cambria" w:eastAsia="Cambria" w:hAnsi="Cambria" w:cs="Cambria"/>
                <w:b/>
                <w:bCs/>
                <w:color w:val="000090"/>
              </w:rPr>
              <w:t>COGNOME</w:t>
            </w:r>
          </w:p>
        </w:tc>
        <w:tc>
          <w:tcPr>
            <w:tcW w:w="3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AC4509" w14:textId="5790BBC0" w:rsidR="6B56E9F6" w:rsidRDefault="6B56E9F6" w:rsidP="6B56E9F6">
            <w:pPr>
              <w:tabs>
                <w:tab w:val="center" w:pos="1378"/>
              </w:tabs>
            </w:pPr>
            <w:r w:rsidRPr="6B56E9F6">
              <w:rPr>
                <w:rFonts w:ascii="Cambria" w:eastAsia="Cambria" w:hAnsi="Cambria" w:cs="Cambria"/>
                <w:b/>
                <w:bCs/>
                <w:color w:val="000090"/>
              </w:rPr>
              <w:t>DATA DI NASCITA</w:t>
            </w:r>
          </w:p>
        </w:tc>
        <w:tc>
          <w:tcPr>
            <w:tcW w:w="3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7E10F6" w14:textId="5BA2A433" w:rsidR="6B56E9F6" w:rsidRDefault="6B56E9F6" w:rsidP="6B56E9F6">
            <w:pPr>
              <w:tabs>
                <w:tab w:val="center" w:pos="1378"/>
              </w:tabs>
            </w:pPr>
            <w:r w:rsidRPr="6B56E9F6">
              <w:rPr>
                <w:rFonts w:ascii="Cambria" w:eastAsia="Cambria" w:hAnsi="Cambria" w:cs="Cambria"/>
                <w:b/>
                <w:bCs/>
                <w:color w:val="000090"/>
              </w:rPr>
              <w:t>CODICE FISCALE</w:t>
            </w:r>
          </w:p>
        </w:tc>
      </w:tr>
      <w:tr w:rsidR="00FA4F4E" w14:paraId="0803D952" w14:textId="77777777" w:rsidTr="48D76012">
        <w:trPr>
          <w:trHeight w:val="300"/>
        </w:trPr>
        <w:tc>
          <w:tcPr>
            <w:tcW w:w="30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02D80A" w14:textId="5CF19C0A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di caratteri che inizia con una maiuscola di lunghezza &gt; 0 e &lt;= 100</w:t>
            </w:r>
          </w:p>
          <w:p w14:paraId="46AC6AD3" w14:textId="375DAA1C" w:rsidR="6B56E9F6" w:rsidRDefault="2267A7B2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di caratteri che inizia con una minuscola [ERROR]</w:t>
            </w:r>
          </w:p>
          <w:p w14:paraId="783472E7" w14:textId="11290781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vuota [ERROR]</w:t>
            </w:r>
          </w:p>
          <w:p w14:paraId="18B6494A" w14:textId="7EE8B976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di lunghezza &gt; 100 [ERROR]</w:t>
            </w:r>
          </w:p>
        </w:tc>
        <w:tc>
          <w:tcPr>
            <w:tcW w:w="29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C112CC" w14:textId="4376F388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di caratteri che inizia con una maiuscola di lunghezza &gt; 0 e &lt;= 100</w:t>
            </w:r>
          </w:p>
          <w:p w14:paraId="4CCC7611" w14:textId="33EFED89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di caratteri che inizia con una minuscola [ERROR]</w:t>
            </w:r>
          </w:p>
          <w:p w14:paraId="3FD6E6A8" w14:textId="356F3A15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vuota [ERROR]</w:t>
            </w:r>
          </w:p>
          <w:p w14:paraId="0876889F" w14:textId="36C1C234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di lunghezza &gt; 100 [ERROR]</w:t>
            </w:r>
          </w:p>
        </w:tc>
        <w:tc>
          <w:tcPr>
            <w:tcW w:w="3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D7675" w14:textId="11C457C5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Data con formato valido(gg/mm/</w:t>
            </w:r>
            <w:proofErr w:type="spellStart"/>
            <w:r w:rsidRPr="06BFCD4A">
              <w:t>aaaa</w:t>
            </w:r>
            <w:proofErr w:type="spellEnd"/>
            <w:r w:rsidRPr="06BFCD4A">
              <w:t>)</w:t>
            </w:r>
          </w:p>
          <w:p w14:paraId="34F343FD" w14:textId="0C340B59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Data con formato non valido [ERROR]</w:t>
            </w:r>
          </w:p>
        </w:tc>
        <w:tc>
          <w:tcPr>
            <w:tcW w:w="370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3EA5C5" w14:textId="5A023131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alfanumeric</w:t>
            </w:r>
            <w:r w:rsidR="00B22668">
              <w:t xml:space="preserve">a </w:t>
            </w:r>
            <w:r w:rsidRPr="06BFCD4A">
              <w:t>di lunghezza = 16 con caratteri maiuscoli</w:t>
            </w:r>
          </w:p>
          <w:p w14:paraId="48766255" w14:textId="4D1083EF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alfanumeric</w:t>
            </w:r>
            <w:r w:rsidR="00B22668">
              <w:t xml:space="preserve">a </w:t>
            </w:r>
            <w:r w:rsidRPr="06BFCD4A">
              <w:t xml:space="preserve">di </w:t>
            </w:r>
            <w:proofErr w:type="gramStart"/>
            <w:r w:rsidRPr="06BFCD4A">
              <w:t>lunghezza !</w:t>
            </w:r>
            <w:proofErr w:type="gramEnd"/>
            <w:r w:rsidRPr="06BFCD4A">
              <w:t>= 16 [ERROR]</w:t>
            </w:r>
          </w:p>
          <w:p w14:paraId="10CD33B7" w14:textId="2D999BDD" w:rsidR="6B56E9F6" w:rsidRDefault="6B56E9F6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 w:rsidRPr="06BFCD4A">
              <w:t>Stringa composta da simboli non validi [ERROR]</w:t>
            </w:r>
          </w:p>
        </w:tc>
      </w:tr>
    </w:tbl>
    <w:p w14:paraId="3FCCD51E" w14:textId="5C5FF73B" w:rsidR="2C453823" w:rsidRDefault="2C453823">
      <w:r w:rsidRPr="6B56E9F6">
        <w:rPr>
          <w:rFonts w:ascii="Cambria" w:eastAsia="Cambria" w:hAnsi="Cambria" w:cs="Cambria"/>
          <w:highlight w:val="yellow"/>
        </w:rPr>
        <w:t xml:space="preserve"> </w:t>
      </w:r>
    </w:p>
    <w:tbl>
      <w:tblPr>
        <w:tblStyle w:val="Grigliatabella"/>
        <w:tblW w:w="12940" w:type="dxa"/>
        <w:tblLook w:val="04A0" w:firstRow="1" w:lastRow="0" w:firstColumn="1" w:lastColumn="0" w:noHBand="0" w:noVBand="1"/>
      </w:tblPr>
      <w:tblGrid>
        <w:gridCol w:w="2044"/>
        <w:gridCol w:w="2009"/>
        <w:gridCol w:w="2112"/>
        <w:gridCol w:w="2281"/>
        <w:gridCol w:w="2281"/>
        <w:gridCol w:w="2213"/>
      </w:tblGrid>
      <w:tr w:rsidR="3E3AD9EB" w14:paraId="3F09F150" w14:textId="77777777" w:rsidTr="00624999">
        <w:trPr>
          <w:trHeight w:val="300"/>
        </w:trPr>
        <w:tc>
          <w:tcPr>
            <w:tcW w:w="21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A3AEF" w14:textId="792731E5" w:rsidR="3E3AD9EB" w:rsidRDefault="3E3AD9EB" w:rsidP="3E3AD9EB">
            <w:pPr>
              <w:tabs>
                <w:tab w:val="center" w:pos="1378"/>
              </w:tabs>
            </w:pPr>
            <w:r w:rsidRPr="3E3AD9EB">
              <w:rPr>
                <w:rFonts w:ascii="Cambria" w:eastAsia="Cambria" w:hAnsi="Cambria" w:cs="Cambria"/>
                <w:b/>
                <w:bCs/>
                <w:color w:val="000090"/>
              </w:rPr>
              <w:t>COMUNE DI RESIDENZA</w:t>
            </w:r>
          </w:p>
        </w:tc>
        <w:tc>
          <w:tcPr>
            <w:tcW w:w="21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A076D4" w14:textId="764A11BA" w:rsidR="3E3AD9EB" w:rsidRDefault="3E3AD9EB" w:rsidP="3E3AD9EB">
            <w:pPr>
              <w:tabs>
                <w:tab w:val="center" w:pos="1378"/>
              </w:tabs>
            </w:pPr>
            <w:r w:rsidRPr="3E3AD9EB">
              <w:rPr>
                <w:rFonts w:ascii="Cambria" w:eastAsia="Cambria" w:hAnsi="Cambria" w:cs="Cambria"/>
                <w:b/>
                <w:bCs/>
                <w:color w:val="000090"/>
              </w:rPr>
              <w:t>EMAIL</w:t>
            </w:r>
          </w:p>
        </w:tc>
        <w:tc>
          <w:tcPr>
            <w:tcW w:w="175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B46320" w14:textId="482BCAD3" w:rsidR="3E3AD9EB" w:rsidRDefault="3E3AD9EB" w:rsidP="3E3AD9EB">
            <w:pPr>
              <w:tabs>
                <w:tab w:val="center" w:pos="1378"/>
              </w:tabs>
            </w:pPr>
            <w:r w:rsidRPr="3E3AD9EB">
              <w:rPr>
                <w:rFonts w:ascii="Cambria" w:eastAsia="Cambria" w:hAnsi="Cambria" w:cs="Cambria"/>
                <w:b/>
                <w:bCs/>
                <w:color w:val="000090"/>
              </w:rPr>
              <w:t>NUMERO DI CELLULARE</w:t>
            </w:r>
          </w:p>
        </w:tc>
        <w:tc>
          <w:tcPr>
            <w:tcW w:w="2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FE45DF" w14:textId="73ADE2FA" w:rsidR="3E3AD9EB" w:rsidRDefault="3E3AD9EB" w:rsidP="3E3AD9EB">
            <w:pPr>
              <w:tabs>
                <w:tab w:val="center" w:pos="1378"/>
              </w:tabs>
            </w:pPr>
            <w:r w:rsidRPr="3E3AD9EB">
              <w:rPr>
                <w:rFonts w:ascii="Cambria" w:eastAsia="Cambria" w:hAnsi="Cambria" w:cs="Cambria"/>
                <w:b/>
                <w:bCs/>
                <w:color w:val="000090"/>
              </w:rPr>
              <w:t>USERNAME</w:t>
            </w:r>
          </w:p>
        </w:tc>
        <w:tc>
          <w:tcPr>
            <w:tcW w:w="2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ECAAD5" w14:textId="0B4CF030" w:rsidR="3E3AD9EB" w:rsidRDefault="3E3AD9EB" w:rsidP="3E3AD9EB">
            <w:pPr>
              <w:tabs>
                <w:tab w:val="center" w:pos="1378"/>
              </w:tabs>
            </w:pPr>
            <w:r w:rsidRPr="3E3AD9EB">
              <w:rPr>
                <w:rFonts w:ascii="Cambria" w:eastAsia="Cambria" w:hAnsi="Cambria" w:cs="Cambria"/>
                <w:b/>
                <w:bCs/>
                <w:color w:val="000090"/>
              </w:rPr>
              <w:t>PASSWORD</w:t>
            </w:r>
          </w:p>
        </w:tc>
        <w:tc>
          <w:tcPr>
            <w:tcW w:w="23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9FA3AE" w14:textId="3C32018E" w:rsidR="3E3AD9EB" w:rsidRDefault="001D5013" w:rsidP="3E3AD9EB">
            <w:pPr>
              <w:tabs>
                <w:tab w:val="center" w:pos="1378"/>
              </w:tabs>
            </w:pPr>
            <w:r>
              <w:rPr>
                <w:rFonts w:ascii="Cambria" w:eastAsia="Cambria" w:hAnsi="Cambria" w:cs="Cambria"/>
                <w:b/>
                <w:bCs/>
                <w:color w:val="000090"/>
              </w:rPr>
              <w:t>RUOLO</w:t>
            </w:r>
          </w:p>
        </w:tc>
      </w:tr>
      <w:tr w:rsidR="3E3AD9EB" w14:paraId="41A9A23F" w14:textId="77777777" w:rsidTr="00624999">
        <w:trPr>
          <w:trHeight w:val="300"/>
        </w:trPr>
        <w:tc>
          <w:tcPr>
            <w:tcW w:w="210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C478AA" w14:textId="597EA677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di caratteri di lunghezza &gt; 0 e &lt;</w:t>
            </w:r>
            <w:r w:rsidR="00190CBD">
              <w:t>=</w:t>
            </w:r>
            <w:r>
              <w:t>50</w:t>
            </w:r>
          </w:p>
          <w:p w14:paraId="0AC5BF4B" w14:textId="41B73A5F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vuota [ERROR]</w:t>
            </w:r>
          </w:p>
          <w:p w14:paraId="37959D40" w14:textId="5F927B9C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di lunghezza &gt; 50 [ERROR]</w:t>
            </w:r>
          </w:p>
          <w:p w14:paraId="3BDA2AB3" w14:textId="29D514FE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composta da simboli non validi [ERROR]</w:t>
            </w:r>
          </w:p>
        </w:tc>
        <w:tc>
          <w:tcPr>
            <w:tcW w:w="21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9D1391" w14:textId="2175147F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in cui è presente il simbolo @</w:t>
            </w:r>
          </w:p>
          <w:p w14:paraId="42D1833C" w14:textId="534C8AF5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in cui non è presente il simbolo @ [ERROR]</w:t>
            </w:r>
          </w:p>
          <w:p w14:paraId="0F5E8B8C" w14:textId="5E183F24" w:rsidR="3E3AD9EB" w:rsidRDefault="3E3AD9EB" w:rsidP="00834741">
            <w:pPr>
              <w:pStyle w:val="Paragrafoelenco"/>
              <w:spacing w:line="259" w:lineRule="auto"/>
            </w:pPr>
          </w:p>
        </w:tc>
        <w:tc>
          <w:tcPr>
            <w:tcW w:w="175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6A26F1" w14:textId="1D8AC81F" w:rsidR="3E3AD9EB" w:rsidRDefault="003628D8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</w:t>
            </w:r>
            <w:r w:rsidR="3E3AD9EB">
              <w:t xml:space="preserve"> di lunghezza </w:t>
            </w:r>
            <w:r w:rsidR="00DE3C37">
              <w:t>&gt;0 e &lt;15</w:t>
            </w:r>
          </w:p>
          <w:p w14:paraId="17C86542" w14:textId="620C5CA3" w:rsidR="00DE3C37" w:rsidRDefault="00DE3C37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vuota [ERROR]</w:t>
            </w:r>
          </w:p>
          <w:p w14:paraId="091FB7A7" w14:textId="3EA4D162" w:rsidR="3E3AD9EB" w:rsidRDefault="00DE3C37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</w:t>
            </w:r>
            <w:r w:rsidR="3E3AD9EB">
              <w:t xml:space="preserve"> di lunghezza </w:t>
            </w:r>
            <w:r w:rsidR="00D719D6">
              <w:t>&gt; 15</w:t>
            </w:r>
            <w:r w:rsidR="3E3AD9EB">
              <w:t>[ERROR]</w:t>
            </w:r>
          </w:p>
          <w:p w14:paraId="2616D71A" w14:textId="756148B0" w:rsidR="3E3AD9EB" w:rsidRDefault="3E3AD9EB" w:rsidP="0047620F">
            <w:pPr>
              <w:pStyle w:val="Paragrafoelenco"/>
              <w:spacing w:line="259" w:lineRule="auto"/>
            </w:pPr>
          </w:p>
        </w:tc>
        <w:tc>
          <w:tcPr>
            <w:tcW w:w="2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B39407" w14:textId="2C6FD658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alfanumerica di lunghezza &gt;0 e &lt;</w:t>
            </w:r>
            <w:r w:rsidR="00190CBD">
              <w:t>=</w:t>
            </w:r>
            <w:r>
              <w:t>20</w:t>
            </w:r>
          </w:p>
          <w:p w14:paraId="4E35DED1" w14:textId="365BC9BB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vuota [ERROR]</w:t>
            </w:r>
          </w:p>
          <w:p w14:paraId="6BEFBBFF" w14:textId="371BCF65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di lunghezza &gt; 20 [ERROR]</w:t>
            </w:r>
          </w:p>
        </w:tc>
        <w:tc>
          <w:tcPr>
            <w:tcW w:w="22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C1B2DB" w14:textId="073743F1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alfanumerica di lunghezza &gt; 0 e &lt;</w:t>
            </w:r>
            <w:r w:rsidR="00190CBD">
              <w:t>=</w:t>
            </w:r>
            <w:r>
              <w:t xml:space="preserve"> 50</w:t>
            </w:r>
          </w:p>
          <w:p w14:paraId="49EBB4CA" w14:textId="505042EF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vuota [ERROR]</w:t>
            </w:r>
          </w:p>
          <w:p w14:paraId="35DC834B" w14:textId="7D925B0A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 xml:space="preserve">Stringa di </w:t>
            </w:r>
            <w:proofErr w:type="gramStart"/>
            <w:r>
              <w:t>lunghezza  &gt;</w:t>
            </w:r>
            <w:proofErr w:type="gramEnd"/>
            <w:r>
              <w:t xml:space="preserve"> 50 [ERROR]</w:t>
            </w:r>
          </w:p>
        </w:tc>
        <w:tc>
          <w:tcPr>
            <w:tcW w:w="238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486487" w14:textId="5BC73013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= “Docente”</w:t>
            </w:r>
          </w:p>
          <w:p w14:paraId="39720BC6" w14:textId="1AFAE806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t>Stringa = “Genitore”</w:t>
            </w:r>
          </w:p>
          <w:p w14:paraId="2B4241C5" w14:textId="40A5C29F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r>
              <w:lastRenderedPageBreak/>
              <w:t>Stringa = “Alunno”</w:t>
            </w:r>
          </w:p>
          <w:p w14:paraId="24084B13" w14:textId="722F543F" w:rsidR="3E3AD9EB" w:rsidRDefault="3E3AD9EB" w:rsidP="008D633C">
            <w:pPr>
              <w:pStyle w:val="Paragrafoelenco"/>
              <w:numPr>
                <w:ilvl w:val="0"/>
                <w:numId w:val="22"/>
              </w:numPr>
              <w:spacing w:line="259" w:lineRule="auto"/>
            </w:pPr>
            <w:proofErr w:type="gramStart"/>
            <w:r>
              <w:t>Stringa !</w:t>
            </w:r>
            <w:proofErr w:type="gramEnd"/>
            <w:r>
              <w:t>= {Docente, Genitore, Alunno} [ERROR]</w:t>
            </w:r>
          </w:p>
        </w:tc>
      </w:tr>
    </w:tbl>
    <w:p w14:paraId="7832505A" w14:textId="7A742970" w:rsidR="3E3AD9EB" w:rsidRDefault="3E3AD9EB" w:rsidP="3E3AD9EB">
      <w:pPr>
        <w:rPr>
          <w:rFonts w:ascii="Constantia" w:eastAsia="Constantia" w:hAnsi="Constantia" w:cs="Constantia"/>
        </w:rPr>
      </w:pPr>
    </w:p>
    <w:p w14:paraId="5C50AB05" w14:textId="56D17C2A" w:rsidR="0089242F" w:rsidRDefault="2C453823" w:rsidP="0089242F">
      <w:pPr>
        <w:rPr>
          <w:rFonts w:ascii="Constantia" w:hAnsi="Constantia"/>
        </w:rPr>
      </w:pPr>
      <w:r w:rsidRPr="6B56E9F6">
        <w:rPr>
          <w:rFonts w:ascii="Constantia" w:eastAsia="Constantia" w:hAnsi="Constantia" w:cs="Constantia"/>
        </w:rPr>
        <w:t xml:space="preserve">Il numero di test da effettuarsi senza particolari vincoli è:  </w:t>
      </w:r>
      <m:oMath>
        <m:r>
          <w:rPr>
            <w:rFonts w:ascii="Cambria Math" w:hAnsi="Cambria Math"/>
          </w:rPr>
          <m:t>4*4*2*3*4*3*3*3*4=41.472</m:t>
        </m:r>
      </m:oMath>
    </w:p>
    <w:p w14:paraId="62792A71" w14:textId="42CDF761" w:rsidR="2C453823" w:rsidRDefault="2C453823">
      <w:r w:rsidRPr="6B56E9F6">
        <w:rPr>
          <w:rFonts w:ascii="Constantia" w:eastAsia="Constantia" w:hAnsi="Constantia" w:cs="Constantia"/>
        </w:rPr>
        <w:t>Introduciamo i vincoli [ERROR</w:t>
      </w:r>
      <w:proofErr w:type="gramStart"/>
      <w:r w:rsidRPr="6B56E9F6">
        <w:rPr>
          <w:rFonts w:ascii="Constantia" w:eastAsia="Constantia" w:hAnsi="Constantia" w:cs="Constantia"/>
        </w:rPr>
        <w:t>] .</w:t>
      </w:r>
      <w:proofErr w:type="gramEnd"/>
    </w:p>
    <w:p w14:paraId="46C0FFF7" w14:textId="56167936" w:rsidR="2C453823" w:rsidRDefault="2C453823">
      <w:r w:rsidRPr="6B56E9F6">
        <w:rPr>
          <w:rFonts w:ascii="Cambria" w:eastAsia="Cambria" w:hAnsi="Cambria" w:cs="Cambria"/>
        </w:rPr>
        <w:t xml:space="preserve">Il numero di test da eseguire per testare singolarmente i vincoli è </w:t>
      </w:r>
      <w:r w:rsidR="00D719D6">
        <w:rPr>
          <w:rFonts w:ascii="Cambria" w:eastAsia="Cambria" w:hAnsi="Cambria" w:cs="Cambria"/>
        </w:rPr>
        <w:t>20</w:t>
      </w:r>
      <w:r w:rsidRPr="6B56E9F6">
        <w:rPr>
          <w:rFonts w:ascii="Cambria" w:eastAsia="Cambria" w:hAnsi="Cambria" w:cs="Cambria"/>
        </w:rPr>
        <w:t xml:space="preserve"> (3 per Nome, 3 per Cognome, 1 per </w:t>
      </w:r>
      <w:proofErr w:type="spellStart"/>
      <w:r w:rsidRPr="6B56E9F6">
        <w:rPr>
          <w:rFonts w:ascii="Cambria" w:eastAsia="Cambria" w:hAnsi="Cambria" w:cs="Cambria"/>
        </w:rPr>
        <w:t>DataNascita</w:t>
      </w:r>
      <w:proofErr w:type="spellEnd"/>
      <w:r w:rsidRPr="6B56E9F6">
        <w:rPr>
          <w:rFonts w:ascii="Cambria" w:eastAsia="Cambria" w:hAnsi="Cambria" w:cs="Cambria"/>
        </w:rPr>
        <w:t xml:space="preserve">, </w:t>
      </w:r>
      <w:r w:rsidR="002356A3">
        <w:rPr>
          <w:rFonts w:ascii="Cambria" w:eastAsia="Cambria" w:hAnsi="Cambria" w:cs="Cambria"/>
        </w:rPr>
        <w:t>2</w:t>
      </w:r>
      <w:r w:rsidRPr="6B56E9F6">
        <w:rPr>
          <w:rFonts w:ascii="Cambria" w:eastAsia="Cambria" w:hAnsi="Cambria" w:cs="Cambria"/>
        </w:rPr>
        <w:t xml:space="preserve"> per </w:t>
      </w:r>
      <w:proofErr w:type="spellStart"/>
      <w:r w:rsidRPr="6B56E9F6">
        <w:rPr>
          <w:rFonts w:ascii="Cambria" w:eastAsia="Cambria" w:hAnsi="Cambria" w:cs="Cambria"/>
        </w:rPr>
        <w:t>CodiceFiscale</w:t>
      </w:r>
      <w:proofErr w:type="spellEnd"/>
      <w:r w:rsidRPr="6B56E9F6">
        <w:rPr>
          <w:rFonts w:ascii="Cambria" w:eastAsia="Cambria" w:hAnsi="Cambria" w:cs="Cambria"/>
        </w:rPr>
        <w:t xml:space="preserve">, 3 per </w:t>
      </w:r>
      <w:proofErr w:type="spellStart"/>
      <w:r w:rsidRPr="6B56E9F6">
        <w:rPr>
          <w:rFonts w:ascii="Cambria" w:eastAsia="Cambria" w:hAnsi="Cambria" w:cs="Cambria"/>
        </w:rPr>
        <w:t>ComuneResidenza</w:t>
      </w:r>
      <w:proofErr w:type="spellEnd"/>
      <w:r w:rsidRPr="6B56E9F6">
        <w:rPr>
          <w:rFonts w:ascii="Cambria" w:eastAsia="Cambria" w:hAnsi="Cambria" w:cs="Cambria"/>
        </w:rPr>
        <w:t xml:space="preserve">, 1 per Email, </w:t>
      </w:r>
      <w:r w:rsidR="00D719D6">
        <w:rPr>
          <w:rFonts w:ascii="Cambria" w:eastAsia="Cambria" w:hAnsi="Cambria" w:cs="Cambria"/>
        </w:rPr>
        <w:t>2</w:t>
      </w:r>
      <w:r w:rsidRPr="6B56E9F6">
        <w:rPr>
          <w:rFonts w:ascii="Cambria" w:eastAsia="Cambria" w:hAnsi="Cambria" w:cs="Cambria"/>
        </w:rPr>
        <w:t xml:space="preserve"> per </w:t>
      </w:r>
      <w:proofErr w:type="spellStart"/>
      <w:r w:rsidRPr="6B56E9F6">
        <w:rPr>
          <w:rFonts w:ascii="Cambria" w:eastAsia="Cambria" w:hAnsi="Cambria" w:cs="Cambria"/>
        </w:rPr>
        <w:t>NumeroCellulare</w:t>
      </w:r>
      <w:proofErr w:type="spellEnd"/>
      <w:r w:rsidRPr="6B56E9F6">
        <w:rPr>
          <w:rFonts w:ascii="Cambria" w:eastAsia="Cambria" w:hAnsi="Cambria" w:cs="Cambria"/>
        </w:rPr>
        <w:t xml:space="preserve">, 2 per Username, 2 per Password, 1 per </w:t>
      </w:r>
      <w:r w:rsidR="0035547B">
        <w:rPr>
          <w:rFonts w:ascii="Cambria" w:eastAsia="Cambria" w:hAnsi="Cambria" w:cs="Cambria"/>
        </w:rPr>
        <w:t>Ruolo</w:t>
      </w:r>
      <w:r w:rsidRPr="6B56E9F6">
        <w:rPr>
          <w:rFonts w:ascii="Cambria" w:eastAsia="Cambria" w:hAnsi="Cambria" w:cs="Cambria"/>
        </w:rPr>
        <w:t>)</w:t>
      </w:r>
    </w:p>
    <w:p w14:paraId="0E0994F8" w14:textId="0C27F7B8" w:rsidR="2C453823" w:rsidRDefault="2C453823">
      <w:pPr>
        <w:rPr>
          <w:rFonts w:ascii="Cambria" w:eastAsia="Cambria" w:hAnsi="Cambria" w:cs="Cambria"/>
        </w:rPr>
      </w:pPr>
      <w:r w:rsidRPr="6B56E9F6">
        <w:rPr>
          <w:rFonts w:ascii="Cambria" w:eastAsia="Cambria" w:hAnsi="Cambria" w:cs="Cambria"/>
        </w:rPr>
        <w:t xml:space="preserve">Il numero di test risultante è: (1*1*1*1*1*1*1*1*1*3) + </w:t>
      </w:r>
      <w:r w:rsidR="00D719D6">
        <w:rPr>
          <w:rFonts w:ascii="Cambria" w:eastAsia="Cambria" w:hAnsi="Cambria" w:cs="Cambria"/>
        </w:rPr>
        <w:t>20</w:t>
      </w:r>
      <w:r w:rsidRPr="6B56E9F6">
        <w:rPr>
          <w:rFonts w:ascii="Cambria" w:eastAsia="Cambria" w:hAnsi="Cambria" w:cs="Cambria"/>
        </w:rPr>
        <w:t xml:space="preserve"> = 2</w:t>
      </w:r>
      <w:r w:rsidR="00D719D6">
        <w:rPr>
          <w:rFonts w:ascii="Cambria" w:eastAsia="Cambria" w:hAnsi="Cambria" w:cs="Cambria"/>
        </w:rPr>
        <w:t>3</w:t>
      </w:r>
      <w:r w:rsidRPr="6B56E9F6">
        <w:rPr>
          <w:rFonts w:ascii="Cambria" w:eastAsia="Cambria" w:hAnsi="Cambria" w:cs="Cambria"/>
        </w:rPr>
        <w:t>.</w:t>
      </w:r>
    </w:p>
    <w:p w14:paraId="0FE6044B" w14:textId="77777777" w:rsidR="00B7483A" w:rsidRDefault="00B7483A">
      <w:pPr>
        <w:rPr>
          <w:rFonts w:ascii="Cambria" w:eastAsia="Cambria" w:hAnsi="Cambria" w:cs="Cambria"/>
        </w:rPr>
      </w:pPr>
    </w:p>
    <w:p w14:paraId="2FEE8A63" w14:textId="23F521C0" w:rsidR="2C453823" w:rsidRPr="00B7483A" w:rsidRDefault="00B7483A" w:rsidP="00B7483A">
      <w:pPr>
        <w:autoSpaceDE w:val="0"/>
        <w:jc w:val="both"/>
        <w:rPr>
          <w:b/>
          <w:color w:val="0000FF"/>
        </w:rPr>
      </w:pPr>
      <w:r>
        <w:rPr>
          <w:b/>
          <w:color w:val="0000FF"/>
        </w:rPr>
        <w:t>TEST SUITE</w:t>
      </w:r>
    </w:p>
    <w:p w14:paraId="309E8662" w14:textId="04ABBE64" w:rsidR="2C453823" w:rsidRDefault="2C453823" w:rsidP="6B56E9F6">
      <w:pPr>
        <w:jc w:val="both"/>
      </w:pPr>
      <w:r w:rsidRPr="6B56E9F6">
        <w:rPr>
          <w:rFonts w:ascii="Cambria" w:eastAsia="Cambria" w:hAnsi="Cambria" w:cs="Cambria"/>
          <w:b/>
          <w:bCs/>
          <w:color w:val="0000FF"/>
        </w:rPr>
        <w:t xml:space="preserve"> </w:t>
      </w:r>
    </w:p>
    <w:tbl>
      <w:tblPr>
        <w:tblW w:w="14175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855"/>
        <w:gridCol w:w="1695"/>
        <w:gridCol w:w="2580"/>
        <w:gridCol w:w="1950"/>
        <w:gridCol w:w="3690"/>
        <w:gridCol w:w="1560"/>
        <w:gridCol w:w="1845"/>
      </w:tblGrid>
      <w:tr w:rsidR="6B56E9F6" w14:paraId="0DB0D4A7" w14:textId="77777777" w:rsidTr="00CA6FF2">
        <w:trPr>
          <w:trHeight w:val="735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6E5AD6" w14:textId="096B46CC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Test Case ID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820569" w14:textId="1D934B63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Descrizione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D183CE" w14:textId="238EA0D7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Classi di equivalenza coperte</w:t>
            </w: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335219" w14:textId="10935FA8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Pre-condizioni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FF17DF" w14:textId="5A21E936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Input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7558EB" w14:textId="6DE98468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Output Attesi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AB2160" w14:textId="170369C3" w:rsidR="6B56E9F6" w:rsidRDefault="6B56E9F6">
            <w:r w:rsidRPr="6B56E9F6">
              <w:rPr>
                <w:rFonts w:ascii="Calibri" w:eastAsia="Calibri" w:hAnsi="Calibri" w:cs="Calibri"/>
                <w:b/>
                <w:bCs/>
                <w:color w:val="000090"/>
              </w:rPr>
              <w:t>Post-condizioni Attese</w:t>
            </w:r>
          </w:p>
        </w:tc>
      </w:tr>
      <w:tr w:rsidR="5870F7A9" w14:paraId="5D258EFF" w14:textId="77777777" w:rsidTr="00CA6FF2">
        <w:trPr>
          <w:trHeight w:val="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6118BE" w14:textId="6CB95183" w:rsidR="0B3523F4" w:rsidRPr="004756FF" w:rsidRDefault="3E3A0D1A" w:rsidP="64152D38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004756FF">
              <w:rPr>
                <w:rFonts w:ascii="Calibri" w:eastAsia="Calibri" w:hAnsi="Calibri" w:cs="Calibri"/>
                <w:color w:val="000000" w:themeColor="text1"/>
              </w:rPr>
              <w:t>1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2D6C8C" w14:textId="0F09A78A" w:rsidR="0B3523F4" w:rsidRDefault="3E3A0D1A">
            <w:r w:rsidRPr="64152D38">
              <w:rPr>
                <w:rFonts w:ascii="Calibri" w:eastAsia="Calibri" w:hAnsi="Calibri" w:cs="Calibri"/>
              </w:rPr>
              <w:t xml:space="preserve">Tutti input validi e </w:t>
            </w:r>
            <w:r w:rsidR="0035547B"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166BBEF0" w:rsidRPr="64152D38">
              <w:rPr>
                <w:rFonts w:ascii="Calibri" w:eastAsia="Calibri" w:hAnsi="Calibri" w:cs="Calibri"/>
              </w:rPr>
              <w:t>Docente</w:t>
            </w:r>
            <w:r w:rsidRPr="64152D38">
              <w:rPr>
                <w:rFonts w:ascii="Calibri" w:eastAsia="Calibri" w:hAnsi="Calibri" w:cs="Calibri"/>
              </w:rPr>
              <w:t>”</w:t>
            </w:r>
          </w:p>
          <w:p w14:paraId="47C5D1BF" w14:textId="39B93543" w:rsidR="5870F7A9" w:rsidRDefault="5870F7A9" w:rsidP="5870F7A9">
            <w:pPr>
              <w:rPr>
                <w:rFonts w:ascii="Calibri" w:eastAsia="Calibri" w:hAnsi="Calibri" w:cs="Calibri"/>
                <w:b/>
                <w:bCs/>
                <w:color w:val="000090"/>
              </w:rPr>
            </w:pP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74AA63" w14:textId="1F70B96C" w:rsidR="004756FF" w:rsidRDefault="004756FF" w:rsidP="004756F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</w:t>
            </w:r>
            <w:r w:rsidRPr="64152D38">
              <w:rPr>
                <w:rFonts w:ascii="Calibri" w:eastAsia="Calibri" w:hAnsi="Calibri" w:cs="Calibri"/>
              </w:rPr>
              <w:lastRenderedPageBreak/>
              <w:t xml:space="preserve">Password valida, </w:t>
            </w:r>
            <w:r w:rsidR="0035547B"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Docente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 w:rsidR="005020E3">
              <w:rPr>
                <w:rFonts w:ascii="Calibri" w:eastAsia="Calibri" w:hAnsi="Calibri" w:cs="Calibri"/>
              </w:rPr>
              <w:t>o</w:t>
            </w:r>
          </w:p>
          <w:p w14:paraId="32158CD6" w14:textId="4A50C5B1" w:rsidR="5870F7A9" w:rsidRDefault="5870F7A9" w:rsidP="64152D38">
            <w:pPr>
              <w:rPr>
                <w:rFonts w:ascii="Calibri" w:eastAsia="Calibri" w:hAnsi="Calibri" w:cs="Calibri"/>
                <w:b/>
                <w:bCs/>
                <w:color w:val="000090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FDC677" w14:textId="682CCB90" w:rsidR="5870F7A9" w:rsidRDefault="5DDFEF93" w:rsidP="64152D38">
            <w:pPr>
              <w:rPr>
                <w:rFonts w:ascii="Calibri" w:eastAsia="Calibri" w:hAnsi="Calibri" w:cs="Calibri"/>
              </w:rPr>
            </w:pPr>
            <w:r w:rsidRPr="64152D38">
              <w:rPr>
                <w:rFonts w:ascii="Calibri" w:eastAsia="Calibri" w:hAnsi="Calibri" w:cs="Calibri"/>
              </w:rPr>
              <w:lastRenderedPageBreak/>
              <w:t>Username non registrato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D80471" w14:textId="2B36BFF2" w:rsidR="5870F7A9" w:rsidRDefault="5DDFEF93" w:rsidP="5870F7A9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 xml:space="preserve">{Nome: “Luigi”, Cognome: “Bianchi”,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“30/11/1975”, CF: “</w:t>
            </w:r>
            <w:r w:rsidR="15F1EB73" w:rsidRPr="2A4DBDCA">
              <w:rPr>
                <w:rFonts w:ascii="Calibri" w:eastAsia="Calibri" w:hAnsi="Calibri" w:cs="Calibri"/>
              </w:rPr>
              <w:t>BNCLGU75S30H703D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60B42F85" w14:textId="1B39FCF2" w:rsidR="5870F7A9" w:rsidRDefault="5DDFEF93" w:rsidP="5870F7A9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 w:rsidR="6B899E42" w:rsidRPr="2A4DBDCA">
              <w:rPr>
                <w:rFonts w:ascii="Cambria" w:eastAsia="Cambria" w:hAnsi="Cambria" w:cs="Cambria"/>
              </w:rPr>
              <w:t>Salerno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25" w:history="1">
              <w:r w:rsidR="0086489D" w:rsidRPr="00F0258F">
                <w:rPr>
                  <w:rStyle w:val="Collegamentoipertestuale"/>
                  <w:rFonts w:ascii="Cambria" w:eastAsia="Cambria" w:hAnsi="Cambria" w:cs="Cambria"/>
                </w:rPr>
                <w:t>luigibianchi75@gmail.com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14A401BE" w14:textId="1261B309" w:rsidR="5870F7A9" w:rsidRDefault="5DDFEF93" w:rsidP="5870F7A9">
            <w:proofErr w:type="spellStart"/>
            <w:r w:rsidRPr="64152D38">
              <w:rPr>
                <w:rFonts w:ascii="Cambria" w:eastAsia="Cambria" w:hAnsi="Cambria" w:cs="Cambria"/>
              </w:rPr>
              <w:lastRenderedPageBreak/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“33876</w:t>
            </w:r>
            <w:r w:rsidR="0086489D">
              <w:rPr>
                <w:rFonts w:ascii="Cambria" w:eastAsia="Cambria" w:hAnsi="Cambria" w:cs="Cambria"/>
              </w:rPr>
              <w:t>34</w:t>
            </w:r>
            <w:r w:rsidRPr="64152D38">
              <w:rPr>
                <w:rFonts w:ascii="Cambria" w:eastAsia="Cambria" w:hAnsi="Cambria" w:cs="Cambria"/>
              </w:rPr>
              <w:t>3</w:t>
            </w:r>
            <w:r w:rsidR="0086489D"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 w:rsidR="00015474">
              <w:rPr>
                <w:rFonts w:ascii="Cambria" w:eastAsia="Cambria" w:hAnsi="Cambria" w:cs="Cambria"/>
              </w:rPr>
              <w:t>l</w:t>
            </w:r>
            <w:r w:rsidR="001E4273">
              <w:rPr>
                <w:rFonts w:ascii="Cambria" w:eastAsia="Cambria" w:hAnsi="Cambria" w:cs="Cambria"/>
              </w:rPr>
              <w:t>.</w:t>
            </w:r>
            <w:r w:rsidR="00015474">
              <w:rPr>
                <w:rFonts w:ascii="Cambria" w:eastAsia="Cambria" w:hAnsi="Cambria" w:cs="Cambria"/>
              </w:rPr>
              <w:t>bianchi</w:t>
            </w:r>
            <w:proofErr w:type="gramEnd"/>
            <w:r w:rsidR="00015474">
              <w:rPr>
                <w:rFonts w:ascii="Cambria" w:eastAsia="Cambria" w:hAnsi="Cambria" w:cs="Cambria"/>
              </w:rPr>
              <w:t>3</w:t>
            </w:r>
            <w:r w:rsidRPr="64152D38">
              <w:rPr>
                <w:rFonts w:ascii="Cambria" w:eastAsia="Cambria" w:hAnsi="Cambria" w:cs="Cambria"/>
              </w:rPr>
              <w:t>0”, Password: “</w:t>
            </w:r>
            <w:r w:rsidR="00015474">
              <w:rPr>
                <w:rFonts w:ascii="Cambria" w:eastAsia="Cambria" w:hAnsi="Cambria" w:cs="Cambria"/>
              </w:rPr>
              <w:t>BianchiPass</w:t>
            </w:r>
            <w:r w:rsidR="00762A31">
              <w:rPr>
                <w:rFonts w:ascii="Cambria" w:eastAsia="Cambria" w:hAnsi="Cambria" w:cs="Cambria"/>
              </w:rPr>
              <w:t>3</w:t>
            </w:r>
            <w:r w:rsidRPr="64152D38">
              <w:rPr>
                <w:rFonts w:ascii="Cambria" w:eastAsia="Cambria" w:hAnsi="Cambria" w:cs="Cambria"/>
              </w:rPr>
              <w:t xml:space="preserve">@”, </w:t>
            </w:r>
            <w:r w:rsidR="00965C4B"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 w:rsidR="00762A31">
              <w:rPr>
                <w:rFonts w:ascii="Cambria" w:eastAsia="Cambria" w:hAnsi="Cambria" w:cs="Cambria"/>
              </w:rPr>
              <w:t>Docente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0255F5F4" w14:textId="11EEF7F8" w:rsidR="5870F7A9" w:rsidRDefault="5870F7A9" w:rsidP="64152D38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482A39" w14:textId="30245C63" w:rsidR="5870F7A9" w:rsidRDefault="00A13D13" w:rsidP="64152D3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“Utente Registrato”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A1435A" w14:textId="7C0EB4A8" w:rsidR="5870F7A9" w:rsidRDefault="00A13D13" w:rsidP="64152D3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Docente</w:t>
            </w:r>
            <w:r w:rsidRPr="002301D1">
              <w:rPr>
                <w:rFonts w:ascii="Calibri" w:eastAsia="Calibri" w:hAnsi="Calibri" w:cs="Calibri"/>
              </w:rPr>
              <w:t xml:space="preserve"> aggiunto al Sistema con I relativi privilegi </w:t>
            </w:r>
            <w:r w:rsidR="00ED23F4">
              <w:rPr>
                <w:rFonts w:ascii="Calibri" w:eastAsia="Calibri" w:hAnsi="Calibri" w:cs="Calibri"/>
              </w:rPr>
              <w:t xml:space="preserve">e </w:t>
            </w:r>
            <w:r w:rsidR="1FAFC084" w:rsidRPr="0CACEDF1">
              <w:rPr>
                <w:rFonts w:ascii="Cambria" w:eastAsia="Cambria" w:hAnsi="Cambria" w:cs="Cambria"/>
              </w:rPr>
              <w:t>le relative materie insegnata</w:t>
            </w:r>
            <w:r w:rsidR="004756FF">
              <w:rPr>
                <w:rFonts w:ascii="Calibri" w:eastAsia="Calibri" w:hAnsi="Calibri" w:cs="Calibri"/>
              </w:rPr>
              <w:t>.</w:t>
            </w:r>
          </w:p>
        </w:tc>
      </w:tr>
      <w:tr w:rsidR="6B56E9F6" w14:paraId="3BD955A3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D86851" w14:textId="2C25813E" w:rsidR="6B56E9F6" w:rsidRDefault="0B3523F4" w:rsidP="5870F7A9">
            <w:pPr>
              <w:rPr>
                <w:rFonts w:ascii="Calibri" w:eastAsia="Calibri" w:hAnsi="Calibri" w:cs="Calibri"/>
              </w:rPr>
            </w:pPr>
            <w:r w:rsidRPr="5870F7A9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615359" w14:textId="7C59F551" w:rsidR="6B56E9F6" w:rsidRDefault="6B56E9F6">
            <w:r w:rsidRPr="6B56E9F6">
              <w:rPr>
                <w:rFonts w:ascii="Calibri" w:eastAsia="Calibri" w:hAnsi="Calibri" w:cs="Calibri"/>
              </w:rPr>
              <w:t xml:space="preserve">Tutti input validi e </w:t>
            </w:r>
            <w:r w:rsidR="00965C4B">
              <w:rPr>
                <w:rFonts w:ascii="Calibri" w:eastAsia="Calibri" w:hAnsi="Calibri" w:cs="Calibri"/>
              </w:rPr>
              <w:t>Ruolo</w:t>
            </w:r>
            <w:r w:rsidRPr="6B56E9F6">
              <w:rPr>
                <w:rFonts w:ascii="Calibri" w:eastAsia="Calibri" w:hAnsi="Calibri" w:cs="Calibri"/>
              </w:rPr>
              <w:t xml:space="preserve"> = “Alunno” 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8750CB" w14:textId="31E2FDC4" w:rsidR="6B56E9F6" w:rsidRDefault="6B56E9F6">
            <w:r w:rsidRPr="6B56E9F6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B56E9F6">
              <w:rPr>
                <w:rFonts w:ascii="Calibri" w:eastAsia="Calibri" w:hAnsi="Calibri" w:cs="Calibri"/>
              </w:rPr>
              <w:t>DataNascita</w:t>
            </w:r>
            <w:proofErr w:type="spellEnd"/>
            <w:r w:rsidRPr="6B56E9F6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B56E9F6">
              <w:rPr>
                <w:rFonts w:ascii="Calibri" w:eastAsia="Calibri" w:hAnsi="Calibri" w:cs="Calibri"/>
              </w:rPr>
              <w:t>CodiceFiscale</w:t>
            </w:r>
            <w:proofErr w:type="spellEnd"/>
            <w:r w:rsidRPr="6B56E9F6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B56E9F6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B56E9F6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B56E9F6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B56E9F6">
              <w:rPr>
                <w:rFonts w:ascii="Calibri" w:eastAsia="Calibri" w:hAnsi="Calibri" w:cs="Calibri"/>
              </w:rPr>
              <w:t xml:space="preserve"> valido, Username valido, Password valida, </w:t>
            </w:r>
            <w:r w:rsidR="00965C4B">
              <w:rPr>
                <w:rFonts w:ascii="Calibri" w:eastAsia="Calibri" w:hAnsi="Calibri" w:cs="Calibri"/>
              </w:rPr>
              <w:t>Ruolo</w:t>
            </w:r>
            <w:r w:rsidRPr="6B56E9F6">
              <w:rPr>
                <w:rFonts w:ascii="Calibri" w:eastAsia="Calibri" w:hAnsi="Calibri" w:cs="Calibri"/>
              </w:rPr>
              <w:t xml:space="preserve"> = “Alunno” valid</w:t>
            </w:r>
            <w:r w:rsidR="005020E3">
              <w:rPr>
                <w:rFonts w:ascii="Calibri" w:eastAsia="Calibri" w:hAnsi="Calibri" w:cs="Calibri"/>
              </w:rPr>
              <w:t>o</w:t>
            </w:r>
          </w:p>
          <w:p w14:paraId="4019DEC7" w14:textId="337F18CF" w:rsidR="6B56E9F6" w:rsidRDefault="6B56E9F6">
            <w:r w:rsidRPr="6B56E9F6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63C8F8" w14:textId="259976CF" w:rsidR="6B56E9F6" w:rsidRDefault="6B56E9F6">
            <w:r w:rsidRPr="6B56E9F6">
              <w:rPr>
                <w:rFonts w:ascii="Calibri" w:eastAsia="Calibri" w:hAnsi="Calibri" w:cs="Calibri"/>
              </w:rPr>
              <w:t>Username non registrato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619200" w14:textId="3B112A4F" w:rsidR="6B56E9F6" w:rsidRDefault="6B56E9F6">
            <w:r w:rsidRPr="6B56E9F6">
              <w:rPr>
                <w:rFonts w:ascii="Calibri" w:eastAsia="Calibri" w:hAnsi="Calibri" w:cs="Calibri"/>
              </w:rPr>
              <w:t xml:space="preserve">{Nome: “Mario”, Cognome: “Rossi”, </w:t>
            </w:r>
            <w:proofErr w:type="spellStart"/>
            <w:r w:rsidRPr="6B56E9F6">
              <w:rPr>
                <w:rFonts w:ascii="Calibri" w:eastAsia="Calibri" w:hAnsi="Calibri" w:cs="Calibri"/>
              </w:rPr>
              <w:t>DataNascita</w:t>
            </w:r>
            <w:proofErr w:type="spellEnd"/>
            <w:r w:rsidRPr="6B56E9F6">
              <w:rPr>
                <w:rFonts w:ascii="Calibri" w:eastAsia="Calibri" w:hAnsi="Calibri" w:cs="Calibri"/>
              </w:rPr>
              <w:t>: “20/10/2001”, CF: “</w:t>
            </w:r>
            <w:r w:rsidRPr="6B56E9F6">
              <w:rPr>
                <w:rFonts w:ascii="Cambria" w:eastAsia="Cambria" w:hAnsi="Cambria" w:cs="Cambria"/>
              </w:rPr>
              <w:t>RSSMRA01R20F839P”,</w:t>
            </w:r>
          </w:p>
          <w:p w14:paraId="79438AF3" w14:textId="397B8962" w:rsidR="6B56E9F6" w:rsidRDefault="6B56E9F6">
            <w:proofErr w:type="spellStart"/>
            <w:r w:rsidRPr="6B56E9F6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B56E9F6">
              <w:rPr>
                <w:rFonts w:ascii="Cambria" w:eastAsia="Cambria" w:hAnsi="Cambria" w:cs="Cambria"/>
              </w:rPr>
              <w:t xml:space="preserve">: “Napoli”, Email: </w:t>
            </w:r>
            <w:hyperlink r:id="rId26">
              <w:r w:rsidRPr="6B56E9F6">
                <w:rPr>
                  <w:rStyle w:val="Collegamentoipertestuale"/>
                  <w:rFonts w:ascii="Cambria" w:eastAsia="Cambria" w:hAnsi="Cambria" w:cs="Cambria"/>
                </w:rPr>
                <w:t>mariorossi2001@gmail.com</w:t>
              </w:r>
            </w:hyperlink>
            <w:r w:rsidRPr="6B56E9F6">
              <w:rPr>
                <w:rFonts w:ascii="Cambria" w:eastAsia="Cambria" w:hAnsi="Cambria" w:cs="Cambria"/>
              </w:rPr>
              <w:t xml:space="preserve">, </w:t>
            </w:r>
          </w:p>
          <w:p w14:paraId="32F2C68E" w14:textId="2B709FFC" w:rsidR="6B56E9F6" w:rsidRDefault="6B56E9F6">
            <w:proofErr w:type="spellStart"/>
            <w:r w:rsidRPr="6B56E9F6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B56E9F6">
              <w:rPr>
                <w:rFonts w:ascii="Cambria" w:eastAsia="Cambria" w:hAnsi="Cambria" w:cs="Cambria"/>
              </w:rPr>
              <w:t>: “338765432”, Username: “</w:t>
            </w:r>
            <w:proofErr w:type="gramStart"/>
            <w:r w:rsidRPr="6B56E9F6">
              <w:rPr>
                <w:rFonts w:ascii="Cambria" w:eastAsia="Cambria" w:hAnsi="Cambria" w:cs="Cambria"/>
              </w:rPr>
              <w:t>m</w:t>
            </w:r>
            <w:r w:rsidR="001E4273">
              <w:rPr>
                <w:rFonts w:ascii="Cambria" w:eastAsia="Cambria" w:hAnsi="Cambria" w:cs="Cambria"/>
              </w:rPr>
              <w:t>.</w:t>
            </w:r>
            <w:r w:rsidRPr="6B56E9F6">
              <w:rPr>
                <w:rFonts w:ascii="Cambria" w:eastAsia="Cambria" w:hAnsi="Cambria" w:cs="Cambria"/>
              </w:rPr>
              <w:t>rossi</w:t>
            </w:r>
            <w:proofErr w:type="gramEnd"/>
            <w:r w:rsidRPr="6B56E9F6">
              <w:rPr>
                <w:rFonts w:ascii="Cambria" w:eastAsia="Cambria" w:hAnsi="Cambria" w:cs="Cambria"/>
              </w:rPr>
              <w:t xml:space="preserve">20”, Password: “ScuolaMario20@”, </w:t>
            </w:r>
            <w:r w:rsidR="00965C4B">
              <w:rPr>
                <w:rFonts w:ascii="Cambria" w:eastAsia="Cambria" w:hAnsi="Cambria" w:cs="Cambria"/>
              </w:rPr>
              <w:t>Ruolo</w:t>
            </w:r>
            <w:r w:rsidRPr="6B56E9F6">
              <w:rPr>
                <w:rFonts w:ascii="Cambria" w:eastAsia="Cambria" w:hAnsi="Cambria" w:cs="Cambria"/>
              </w:rPr>
              <w:t>: “Alunno”}</w:t>
            </w:r>
          </w:p>
          <w:p w14:paraId="1CED717F" w14:textId="1B8B65BB" w:rsidR="6B56E9F6" w:rsidRDefault="6B56E9F6">
            <w:r w:rsidRPr="002301D1">
              <w:rPr>
                <w:rFonts w:ascii="Calibri" w:eastAsia="Calibri" w:hAnsi="Calibri" w:cs="Calibri"/>
              </w:rPr>
              <w:t xml:space="preserve"> </w:t>
            </w:r>
          </w:p>
          <w:p w14:paraId="610C27EA" w14:textId="7A29AAD8" w:rsidR="6B56E9F6" w:rsidRDefault="6B56E9F6">
            <w:r w:rsidRPr="002301D1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DAD661" w14:textId="1EF4F6D5" w:rsidR="6B56E9F6" w:rsidRDefault="6B56E9F6">
            <w:r w:rsidRPr="6B56E9F6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6B56E9F6">
              <w:rPr>
                <w:rFonts w:ascii="Calibri" w:eastAsia="Calibri" w:hAnsi="Calibri" w:cs="Calibri"/>
                <w:lang w:val="en-GB"/>
              </w:rPr>
              <w:t>Utente</w:t>
            </w:r>
            <w:proofErr w:type="spellEnd"/>
            <w:r w:rsidRPr="6B56E9F6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6B56E9F6">
              <w:rPr>
                <w:rFonts w:ascii="Calibri" w:eastAsia="Calibri" w:hAnsi="Calibri" w:cs="Calibri"/>
                <w:lang w:val="en-GB"/>
              </w:rPr>
              <w:t>Registrato</w:t>
            </w:r>
            <w:proofErr w:type="spellEnd"/>
            <w:r w:rsidRPr="6B56E9F6">
              <w:rPr>
                <w:rFonts w:ascii="Calibri" w:eastAsia="Calibri" w:hAnsi="Calibri" w:cs="Calibri"/>
                <w:lang w:val="en-GB"/>
              </w:rPr>
              <w:t>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982B5E" w14:textId="7F6E9A8B" w:rsidR="6B56E9F6" w:rsidRDefault="6B56E9F6">
            <w:r w:rsidRPr="002301D1">
              <w:rPr>
                <w:rFonts w:ascii="Calibri" w:eastAsia="Calibri" w:hAnsi="Calibri" w:cs="Calibri"/>
              </w:rPr>
              <w:t>Alunno aggiunto al Sistema con I relativi privilegi a cui viene assegnata una matricola e viene specificata la classe di appartenenza.</w:t>
            </w:r>
          </w:p>
        </w:tc>
      </w:tr>
      <w:tr w:rsidR="00B643B2" w14:paraId="64779F73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AF6B36" w14:textId="5C2CD984" w:rsidR="00B643B2" w:rsidRPr="5870F7A9" w:rsidRDefault="00B643B2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0CF43" w14:textId="769747F5" w:rsidR="00B643B2" w:rsidRPr="6B56E9F6" w:rsidRDefault="00B643B2" w:rsidP="00B643B2">
            <w:pPr>
              <w:rPr>
                <w:rFonts w:ascii="Calibri" w:eastAsia="Calibri" w:hAnsi="Calibri" w:cs="Calibri"/>
              </w:rPr>
            </w:pPr>
            <w:r w:rsidRPr="6B56E9F6">
              <w:rPr>
                <w:rFonts w:ascii="Calibri" w:eastAsia="Calibri" w:hAnsi="Calibri" w:cs="Calibri"/>
              </w:rPr>
              <w:t xml:space="preserve">Tutti input validi e </w:t>
            </w:r>
            <w:r w:rsidR="00965C4B">
              <w:rPr>
                <w:rFonts w:ascii="Calibri" w:eastAsia="Calibri" w:hAnsi="Calibri" w:cs="Calibri"/>
              </w:rPr>
              <w:t>Ruolo</w:t>
            </w:r>
            <w:r w:rsidRPr="6B56E9F6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Genitore”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620752" w14:textId="408C554A" w:rsidR="00B643B2" w:rsidRDefault="00B643B2" w:rsidP="00B643B2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 w:rsidR="00965C4B"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 w:rsidR="005020E3">
              <w:rPr>
                <w:rFonts w:ascii="Calibri" w:eastAsia="Calibri" w:hAnsi="Calibri" w:cs="Calibri"/>
              </w:rPr>
              <w:t>o</w:t>
            </w:r>
          </w:p>
          <w:p w14:paraId="540BEC3E" w14:textId="77777777" w:rsidR="00B643B2" w:rsidRPr="6B56E9F6" w:rsidRDefault="00B643B2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72FB7D" w14:textId="5832055B" w:rsidR="00B643B2" w:rsidRPr="6B56E9F6" w:rsidRDefault="00B643B2" w:rsidP="00B643B2">
            <w:pPr>
              <w:rPr>
                <w:rFonts w:ascii="Calibri" w:eastAsia="Calibri" w:hAnsi="Calibri" w:cs="Calibri"/>
              </w:rPr>
            </w:pPr>
            <w:r w:rsidRPr="6B56E9F6">
              <w:rPr>
                <w:rFonts w:ascii="Calibri" w:eastAsia="Calibri" w:hAnsi="Calibri" w:cs="Calibri"/>
              </w:rPr>
              <w:t>Username non registrato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56445C" w14:textId="0B7DA8C9" w:rsidR="00B643B2" w:rsidRDefault="00B643B2" w:rsidP="00B643B2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28946DB" w14:textId="392C069A" w:rsidR="00B643B2" w:rsidRDefault="00B643B2" w:rsidP="00B643B2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27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376FF356" w14:textId="470D456C" w:rsidR="00B643B2" w:rsidRDefault="00B643B2" w:rsidP="00B643B2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r>
              <w:rPr>
                <w:rFonts w:ascii="Cambria" w:eastAsia="Cambria" w:hAnsi="Cambria" w:cs="Cambria"/>
              </w:rPr>
              <w:t>IstitutoCarla</w:t>
            </w:r>
            <w:r w:rsidR="001913F3">
              <w:rPr>
                <w:rFonts w:ascii="Cambria" w:eastAsia="Cambria" w:hAnsi="Cambria" w:cs="Cambria"/>
              </w:rPr>
              <w:t>80</w:t>
            </w:r>
            <w:r w:rsidRPr="64152D38">
              <w:rPr>
                <w:rFonts w:ascii="Cambria" w:eastAsia="Cambria" w:hAnsi="Cambria" w:cs="Cambria"/>
              </w:rPr>
              <w:t xml:space="preserve">”, </w:t>
            </w:r>
            <w:r w:rsidR="00965C4B"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1E26C9A5" w14:textId="77777777" w:rsidR="00B643B2" w:rsidRPr="6B56E9F6" w:rsidRDefault="00B643B2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12939C" w14:textId="7E907FA2" w:rsidR="00B643B2" w:rsidRPr="6B56E9F6" w:rsidRDefault="00B643B2" w:rsidP="00B643B2">
            <w:pPr>
              <w:rPr>
                <w:rFonts w:ascii="Calibri" w:eastAsia="Calibri" w:hAnsi="Calibri" w:cs="Calibri"/>
                <w:lang w:val="en-GB"/>
              </w:rPr>
            </w:pPr>
            <w:r>
              <w:rPr>
                <w:rFonts w:ascii="Calibri" w:eastAsia="Calibri" w:hAnsi="Calibri" w:cs="Calibri"/>
              </w:rPr>
              <w:t>“Utente Registrato”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B5AB40" w14:textId="36DE7D68" w:rsidR="00B643B2" w:rsidRPr="002301D1" w:rsidRDefault="00B643B2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Genitore</w:t>
            </w:r>
            <w:r w:rsidRPr="002301D1">
              <w:rPr>
                <w:rFonts w:ascii="Calibri" w:eastAsia="Calibri" w:hAnsi="Calibri" w:cs="Calibri"/>
              </w:rPr>
              <w:t xml:space="preserve"> aggiunto al Sistema con I relativi privilegi </w:t>
            </w:r>
            <w:r>
              <w:rPr>
                <w:rFonts w:ascii="Calibri" w:eastAsia="Calibri" w:hAnsi="Calibri" w:cs="Calibri"/>
              </w:rPr>
              <w:t xml:space="preserve">e </w:t>
            </w:r>
            <w:r w:rsidR="00C82A6F">
              <w:rPr>
                <w:rFonts w:ascii="Calibri" w:eastAsia="Calibri" w:hAnsi="Calibri" w:cs="Calibri"/>
              </w:rPr>
              <w:t>viene specificata la matricola del</w:t>
            </w:r>
            <w:r w:rsidR="005B1315">
              <w:rPr>
                <w:rFonts w:ascii="Calibri" w:eastAsia="Calibri" w:hAnsi="Calibri" w:cs="Calibri"/>
              </w:rPr>
              <w:t>lo studente</w:t>
            </w:r>
            <w:r w:rsidR="006B0FF8">
              <w:rPr>
                <w:rFonts w:ascii="Calibri" w:eastAsia="Calibri" w:hAnsi="Calibri" w:cs="Calibri"/>
              </w:rPr>
              <w:t xml:space="preserve"> di cui è genitore.</w:t>
            </w:r>
          </w:p>
        </w:tc>
      </w:tr>
      <w:tr w:rsidR="00F15474" w14:paraId="3C884267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4B604" w14:textId="12560689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776EB" w14:textId="7B520527" w:rsidR="00F15474" w:rsidRPr="6B56E9F6" w:rsidRDefault="00071242" w:rsidP="00B643B2">
            <w:pPr>
              <w:rPr>
                <w:rFonts w:ascii="Calibri" w:eastAsia="Calibri" w:hAnsi="Calibri" w:cs="Calibri"/>
              </w:rPr>
            </w:pPr>
            <w:r>
              <w:t>Nome s</w:t>
            </w:r>
            <w:r w:rsidR="006E104B" w:rsidRPr="06BFCD4A">
              <w:t xml:space="preserve">tringa di caratteri che inizia con </w:t>
            </w:r>
            <w:r w:rsidR="006E104B" w:rsidRPr="06BFCD4A">
              <w:lastRenderedPageBreak/>
              <w:t>una minuscola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CE8F31" w14:textId="61FA6BC2" w:rsidR="00D75EB1" w:rsidRDefault="00D75EB1" w:rsidP="00D75EB1">
            <w:r w:rsidRPr="64152D38">
              <w:rPr>
                <w:rFonts w:ascii="Calibri" w:eastAsia="Calibri" w:hAnsi="Calibri" w:cs="Calibri"/>
              </w:rPr>
              <w:lastRenderedPageBreak/>
              <w:t>Nome</w:t>
            </w:r>
            <w:r>
              <w:rPr>
                <w:rFonts w:ascii="Calibri" w:eastAsia="Calibri" w:hAnsi="Calibri" w:cs="Calibri"/>
              </w:rPr>
              <w:t xml:space="preserve"> stringa che inizia con minuscola [ERROR}</w:t>
            </w:r>
            <w:r w:rsidRPr="64152D38">
              <w:rPr>
                <w:rFonts w:ascii="Calibri" w:eastAsia="Calibri" w:hAnsi="Calibri" w:cs="Calibri"/>
              </w:rPr>
              <w:t xml:space="preserve">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lastRenderedPageBreak/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670057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7359E970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5D663F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DB6DF5" w14:textId="4A1F7E62" w:rsidR="00D75EB1" w:rsidRDefault="00D75EB1" w:rsidP="00D75EB1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proofErr w:type="spellStart"/>
            <w:r>
              <w:rPr>
                <w:rFonts w:ascii="Calibri" w:eastAsia="Calibri" w:hAnsi="Calibri" w:cs="Calibri"/>
              </w:rPr>
              <w:t>carla</w:t>
            </w:r>
            <w:proofErr w:type="spellEnd"/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5E1624BF" w14:textId="77777777" w:rsidR="00D75EB1" w:rsidRDefault="00D75EB1" w:rsidP="00D75EB1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lastRenderedPageBreak/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28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128C9DF0" w14:textId="77777777" w:rsidR="00D75EB1" w:rsidRDefault="00D75EB1" w:rsidP="00D75EB1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292862C5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61D7EA" w14:textId="0CE5F1C9" w:rsidR="00F15474" w:rsidRDefault="00D75EB1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“Il nome deve iniziare con una </w:t>
            </w:r>
            <w:r>
              <w:rPr>
                <w:rFonts w:ascii="Calibri" w:eastAsia="Calibri" w:hAnsi="Calibri" w:cs="Calibri"/>
              </w:rPr>
              <w:lastRenderedPageBreak/>
              <w:t>lettera maiuscola”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A4F642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5EC9A54D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4F63AB" w14:textId="09456DBF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AF6BA4" w14:textId="005B49D3" w:rsidR="00F15474" w:rsidRPr="6B56E9F6" w:rsidRDefault="00D75EB1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Nome stringa vuota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FB506E" w14:textId="1885C70D" w:rsidR="00D75EB1" w:rsidRDefault="00D75EB1" w:rsidP="00D75EB1">
            <w:r w:rsidRPr="64152D38">
              <w:rPr>
                <w:rFonts w:ascii="Calibri" w:eastAsia="Calibri" w:hAnsi="Calibri" w:cs="Calibri"/>
              </w:rPr>
              <w:t>Nome</w:t>
            </w:r>
            <w:r>
              <w:rPr>
                <w:rFonts w:ascii="Calibri" w:eastAsia="Calibri" w:hAnsi="Calibri" w:cs="Calibri"/>
              </w:rPr>
              <w:t xml:space="preserve"> stringa vuota [ERROR}</w:t>
            </w:r>
            <w:r w:rsidRPr="64152D38">
              <w:rPr>
                <w:rFonts w:ascii="Calibri" w:eastAsia="Calibri" w:hAnsi="Calibri" w:cs="Calibri"/>
              </w:rPr>
              <w:t xml:space="preserve">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670057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49C14839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FC7DCA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D4942" w14:textId="77777777" w:rsidR="00D75EB1" w:rsidRDefault="00D75EB1" w:rsidP="00D75EB1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 xml:space="preserve">{Nome: </w:t>
            </w:r>
            <w:proofErr w:type="gramStart"/>
            <w:r w:rsidRPr="64152D38">
              <w:rPr>
                <w:rFonts w:ascii="Calibri" w:eastAsia="Calibri" w:hAnsi="Calibri" w:cs="Calibri"/>
              </w:rPr>
              <w:t>“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64152D38">
              <w:rPr>
                <w:rFonts w:ascii="Calibri" w:eastAsia="Calibri" w:hAnsi="Calibri" w:cs="Calibri"/>
              </w:rPr>
              <w:t>”</w:t>
            </w:r>
            <w:proofErr w:type="gramEnd"/>
            <w:r w:rsidRPr="64152D38">
              <w:rPr>
                <w:rFonts w:ascii="Calibri" w:eastAsia="Calibri" w:hAnsi="Calibri" w:cs="Calibri"/>
              </w:rPr>
              <w:t>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7E003E17" w14:textId="77777777" w:rsidR="00D75EB1" w:rsidRDefault="00D75EB1" w:rsidP="00D75EB1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29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6A5B05BE" w14:textId="77777777" w:rsidR="00D75EB1" w:rsidRDefault="00D75EB1" w:rsidP="00D75EB1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6F726201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26C657" w14:textId="25DC08C0" w:rsidR="00F15474" w:rsidRDefault="00D75EB1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“Nome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93A263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62E29D4A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C14A6D" w14:textId="478FDFCD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10274" w14:textId="728687A5" w:rsidR="00F15474" w:rsidRPr="6B56E9F6" w:rsidRDefault="00D75EB1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Nome stringa di lunghezza &gt;100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A329ED" w14:textId="5F921301" w:rsidR="00D75EB1" w:rsidRDefault="00D75EB1" w:rsidP="00D75EB1">
            <w:r w:rsidRPr="64152D38">
              <w:rPr>
                <w:rFonts w:ascii="Calibri" w:eastAsia="Calibri" w:hAnsi="Calibri" w:cs="Calibri"/>
              </w:rPr>
              <w:t>Nome</w:t>
            </w:r>
            <w:r>
              <w:rPr>
                <w:rFonts w:ascii="Calibri" w:eastAsia="Calibri" w:hAnsi="Calibri" w:cs="Calibri"/>
              </w:rPr>
              <w:t xml:space="preserve"> stringa &gt; 100 [ERROR}</w:t>
            </w:r>
            <w:r w:rsidRPr="64152D38">
              <w:rPr>
                <w:rFonts w:ascii="Calibri" w:eastAsia="Calibri" w:hAnsi="Calibri" w:cs="Calibri"/>
              </w:rPr>
              <w:t xml:space="preserve">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670057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50D7E139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833AF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F59D44" w14:textId="019F302E" w:rsidR="00D75EB1" w:rsidRDefault="00D75EB1" w:rsidP="00D75EB1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 xml:space="preserve">{Nome: </w:t>
            </w:r>
            <w:proofErr w:type="gramStart"/>
            <w:r w:rsidRPr="64152D38">
              <w:rPr>
                <w:rFonts w:ascii="Calibri" w:eastAsia="Calibri" w:hAnsi="Calibri" w:cs="Calibri"/>
              </w:rPr>
              <w:t>“</w:t>
            </w:r>
            <w:r>
              <w:rPr>
                <w:rFonts w:ascii="Calibri" w:eastAsia="Calibri" w:hAnsi="Calibri" w:cs="Calibri"/>
              </w:rPr>
              <w:t xml:space="preserve"> Carla</w:t>
            </w:r>
            <w:proofErr w:type="gram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14832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14832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14832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14832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14832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6363C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6363C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36363C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AD614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="00D14D2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AD6140">
              <w:rPr>
                <w:rFonts w:ascii="Calibri" w:eastAsia="Calibri" w:hAnsi="Calibri" w:cs="Calibri"/>
              </w:rPr>
              <w:t>Carla</w:t>
            </w:r>
            <w:proofErr w:type="spellEnd"/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6A9F26CC" w14:textId="77777777" w:rsidR="00D75EB1" w:rsidRDefault="00D75EB1" w:rsidP="00D75EB1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0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76A04BEE" w14:textId="77777777" w:rsidR="00D75EB1" w:rsidRDefault="00D75EB1" w:rsidP="00D75EB1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5B136A3C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DF5957" w14:textId="5B80482C" w:rsidR="00F15474" w:rsidRDefault="00D14D2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“Nome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731468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78FB08F9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CB98AC" w14:textId="758983C7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7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ACEE81" w14:textId="23DB8251" w:rsidR="00F15474" w:rsidRPr="6B56E9F6" w:rsidRDefault="00E546E6" w:rsidP="00B643B2">
            <w:pPr>
              <w:rPr>
                <w:rFonts w:ascii="Calibri" w:eastAsia="Calibri" w:hAnsi="Calibri" w:cs="Calibri"/>
              </w:rPr>
            </w:pPr>
            <w:r>
              <w:t>Cognome s</w:t>
            </w:r>
            <w:r w:rsidRPr="06BFCD4A">
              <w:t>tringa di caratteri che inizia con una minuscola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F119F7" w14:textId="76407A37" w:rsidR="00E546E6" w:rsidRDefault="00E546E6" w:rsidP="00E546E6">
            <w:r>
              <w:rPr>
                <w:rFonts w:ascii="Calibri" w:eastAsia="Calibri" w:hAnsi="Calibri" w:cs="Calibri"/>
              </w:rPr>
              <w:t>Nome valido, Cogn</w:t>
            </w:r>
            <w:r w:rsidRPr="64152D38">
              <w:rPr>
                <w:rFonts w:ascii="Calibri" w:eastAsia="Calibri" w:hAnsi="Calibri" w:cs="Calibri"/>
              </w:rPr>
              <w:t>ome</w:t>
            </w:r>
            <w:r>
              <w:rPr>
                <w:rFonts w:ascii="Calibri" w:eastAsia="Calibri" w:hAnsi="Calibri" w:cs="Calibri"/>
              </w:rPr>
              <w:t xml:space="preserve"> stringa che inizia con minuscola [ERROR}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670057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4646939E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99FC8D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CF7C92" w14:textId="164E68C0" w:rsidR="00F46083" w:rsidRDefault="00F46083" w:rsidP="00F46083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 w:rsidR="000676B5">
              <w:rPr>
                <w:rFonts w:ascii="Calibri" w:eastAsia="Calibri" w:hAnsi="Calibri" w:cs="Calibri"/>
              </w:rPr>
              <w:t>v</w:t>
            </w:r>
            <w:r>
              <w:rPr>
                <w:rFonts w:ascii="Calibri" w:eastAsia="Calibri" w:hAnsi="Calibri" w:cs="Calibri"/>
              </w:rPr>
              <w:t>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49EA9FC4" w14:textId="77777777" w:rsidR="00F46083" w:rsidRDefault="00F46083" w:rsidP="00F46083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1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48FFFAEB" w14:textId="77777777" w:rsidR="00F46083" w:rsidRDefault="00F46083" w:rsidP="00F46083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5A7A7321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9FA4E3" w14:textId="3DD2F54A" w:rsidR="00F15474" w:rsidRDefault="000676B5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“Il cognome deve iniziare con una maiuscola”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856185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5B20155D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B6AB48" w14:textId="37914DFF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D5DF8A" w14:textId="0C9D9A9A" w:rsidR="00F15474" w:rsidRPr="6B56E9F6" w:rsidRDefault="00E546E6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Cognome stringa vuota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DFC76" w14:textId="77E3D796" w:rsidR="00E546E6" w:rsidRDefault="00E546E6" w:rsidP="00E546E6">
            <w:r>
              <w:rPr>
                <w:rFonts w:ascii="Calibri" w:eastAsia="Calibri" w:hAnsi="Calibri" w:cs="Calibri"/>
              </w:rPr>
              <w:t>Nome valido, Cognome stringa vuota [ERROR}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9D11B1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10EDB10A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AD8283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B3EFBE" w14:textId="21DE23F0" w:rsidR="00F46083" w:rsidRDefault="00F46083" w:rsidP="00F46083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 xml:space="preserve">”, Cognome: </w:t>
            </w:r>
            <w:proofErr w:type="gramStart"/>
            <w:r w:rsidRPr="64152D38">
              <w:rPr>
                <w:rFonts w:ascii="Calibri" w:eastAsia="Calibri" w:hAnsi="Calibri" w:cs="Calibri"/>
              </w:rPr>
              <w:t>“</w:t>
            </w:r>
            <w:r w:rsidR="000676B5">
              <w:rPr>
                <w:rFonts w:ascii="Calibri" w:eastAsia="Calibri" w:hAnsi="Calibri" w:cs="Calibri"/>
              </w:rPr>
              <w:t xml:space="preserve"> </w:t>
            </w:r>
            <w:r w:rsidRPr="64152D38">
              <w:rPr>
                <w:rFonts w:ascii="Calibri" w:eastAsia="Calibri" w:hAnsi="Calibri" w:cs="Calibri"/>
              </w:rPr>
              <w:t>”</w:t>
            </w:r>
            <w:proofErr w:type="gram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4F0135D2" w14:textId="77777777" w:rsidR="00F46083" w:rsidRDefault="00F46083" w:rsidP="00F46083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2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7C7AA568" w14:textId="77777777" w:rsidR="00F46083" w:rsidRDefault="00F46083" w:rsidP="00F46083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60747FB4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540B5B" w14:textId="211E06C8" w:rsidR="00F15474" w:rsidRDefault="000676B5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“Cognome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44A2A2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6C5E7529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19445" w14:textId="5C6A0E45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92150D" w14:textId="3B51F5A3" w:rsidR="00F15474" w:rsidRPr="6B56E9F6" w:rsidRDefault="00403687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Cognome stringa di lunghezza &gt;100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C5D25D" w14:textId="775B5C50" w:rsidR="00403687" w:rsidRDefault="00403687" w:rsidP="00403687">
            <w:r>
              <w:rPr>
                <w:rFonts w:ascii="Calibri" w:eastAsia="Calibri" w:hAnsi="Calibri" w:cs="Calibri"/>
              </w:rPr>
              <w:t>Nome valido, Cognome stringa &gt; 100 [ERROR}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</w:t>
            </w:r>
            <w:r w:rsidRPr="64152D38">
              <w:rPr>
                <w:rFonts w:ascii="Calibri" w:eastAsia="Calibri" w:hAnsi="Calibri" w:cs="Calibri"/>
              </w:rPr>
              <w:lastRenderedPageBreak/>
              <w:t xml:space="preserve">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9D11B1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103E627A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549220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BEFB5B" w14:textId="3913D0E0" w:rsidR="00403687" w:rsidRDefault="00403687" w:rsidP="00403687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 xml:space="preserve">Viola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Viola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0BBDD902" w14:textId="77777777" w:rsidR="00403687" w:rsidRDefault="00403687" w:rsidP="00403687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3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0D3ADA73" w14:textId="77777777" w:rsidR="00403687" w:rsidRDefault="00403687" w:rsidP="00403687">
            <w:proofErr w:type="spellStart"/>
            <w:r w:rsidRPr="64152D38">
              <w:rPr>
                <w:rFonts w:ascii="Cambria" w:eastAsia="Cambria" w:hAnsi="Cambria" w:cs="Cambria"/>
              </w:rPr>
              <w:lastRenderedPageBreak/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7B76AB1D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8F8168" w14:textId="57E11896" w:rsidR="00F15474" w:rsidRDefault="00403687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“Cognome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642EA7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1D3094CB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5FB1A9" w14:textId="412ED8C9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2F8878" w14:textId="4B01D8C5" w:rsidR="00F15474" w:rsidRPr="6B56E9F6" w:rsidRDefault="005E0165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Data con formato non valido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5406E0" w14:textId="52C4D054" w:rsidR="000574D4" w:rsidRDefault="000574D4" w:rsidP="000574D4">
            <w:r>
              <w:rPr>
                <w:rFonts w:ascii="Calibri" w:eastAsia="Calibri" w:hAnsi="Calibri" w:cs="Calibri"/>
              </w:rPr>
              <w:t xml:space="preserve">Nome valido, Cognome </w:t>
            </w:r>
            <w:proofErr w:type="gramStart"/>
            <w:r>
              <w:rPr>
                <w:rFonts w:ascii="Calibri" w:eastAsia="Calibri" w:hAnsi="Calibri" w:cs="Calibri"/>
              </w:rPr>
              <w:t>valido ,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formato non valido 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9D11B1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029348FA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34914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793F22" w14:textId="0CBD3398" w:rsidR="005E0165" w:rsidRDefault="005E0165" w:rsidP="005E0165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="007B5349">
              <w:rPr>
                <w:rFonts w:ascii="Calibri" w:eastAsia="Calibri" w:hAnsi="Calibri" w:cs="Calibri"/>
              </w:rPr>
              <w:t>0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="007B5349">
              <w:rPr>
                <w:rFonts w:ascii="Calibri" w:eastAsia="Calibri" w:hAnsi="Calibri" w:cs="Calibri"/>
              </w:rPr>
              <w:t>0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="007B5349">
              <w:rPr>
                <w:rFonts w:ascii="Calibri" w:eastAsia="Calibri" w:hAnsi="Calibri" w:cs="Calibri"/>
              </w:rPr>
              <w:t>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2377AD2E" w14:textId="77777777" w:rsidR="005E0165" w:rsidRDefault="005E0165" w:rsidP="005E0165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4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413B8F89" w14:textId="77777777" w:rsidR="005E0165" w:rsidRDefault="005E0165" w:rsidP="005E0165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66F76F30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717CFF" w14:textId="33BB5BDA" w:rsidR="00F15474" w:rsidRDefault="007B5349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“Data non valida”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D52671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0B885957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76EEDD" w14:textId="46BF6F3F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11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B656D3" w14:textId="32DB2701" w:rsidR="00F15474" w:rsidRPr="6B56E9F6" w:rsidRDefault="00BD7190" w:rsidP="00B643B2">
            <w:pPr>
              <w:rPr>
                <w:rFonts w:ascii="Calibri" w:eastAsia="Calibri" w:hAnsi="Calibri" w:cs="Calibri"/>
              </w:rPr>
            </w:pPr>
            <w:r>
              <w:t>Codice Fiscale s</w:t>
            </w:r>
            <w:r w:rsidRPr="06BFCD4A">
              <w:t>tringa alfanumeric</w:t>
            </w:r>
            <w:r>
              <w:t xml:space="preserve">a </w:t>
            </w:r>
            <w:r w:rsidRPr="06BFCD4A">
              <w:t xml:space="preserve">di </w:t>
            </w:r>
            <w:proofErr w:type="gramStart"/>
            <w:r w:rsidRPr="06BFCD4A">
              <w:t>lunghezza !</w:t>
            </w:r>
            <w:proofErr w:type="gramEnd"/>
            <w:r w:rsidRPr="06BFCD4A">
              <w:t>= 16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589237" w14:textId="6886ABC6" w:rsidR="00E16C0B" w:rsidRDefault="00E16C0B" w:rsidP="00E16C0B">
            <w:r>
              <w:rPr>
                <w:rFonts w:ascii="Calibri" w:eastAsia="Calibri" w:hAnsi="Calibri" w:cs="Calibri"/>
              </w:rPr>
              <w:t xml:space="preserve">Nome valido, Cognome </w:t>
            </w:r>
            <w:proofErr w:type="gramStart"/>
            <w:r>
              <w:rPr>
                <w:rFonts w:ascii="Calibri" w:eastAsia="Calibri" w:hAnsi="Calibri" w:cs="Calibri"/>
              </w:rPr>
              <w:t>valido ,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valida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>
              <w:rPr>
                <w:rFonts w:ascii="Calibri" w:eastAsia="Calibri" w:hAnsi="Calibri" w:cs="Calibri"/>
              </w:rPr>
              <w:t xml:space="preserve"> stringa != 16 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9D11B1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622D9B84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B40002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62F138" w14:textId="19DFF819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="00E16C0B">
              <w:t>910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2CCE436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5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595BB0A0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3670F32A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2D7311" w14:textId="6F157BA7" w:rsidR="00F15474" w:rsidRDefault="00E16C0B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“Codice fiscale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A420BA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297B8B05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EBCA12" w14:textId="75C3601E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B3F3EC" w14:textId="02E66E44" w:rsidR="00F15474" w:rsidRPr="6B56E9F6" w:rsidRDefault="00E16C0B" w:rsidP="00B643B2">
            <w:pPr>
              <w:rPr>
                <w:rFonts w:ascii="Calibri" w:eastAsia="Calibri" w:hAnsi="Calibri" w:cs="Calibri"/>
              </w:rPr>
            </w:pPr>
            <w:r>
              <w:t>Codice Fiscale</w:t>
            </w:r>
            <w:r w:rsidRPr="06BFCD4A">
              <w:t xml:space="preserve"> composta da simboli non validi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CB928B" w14:textId="022F44D6" w:rsidR="00E16C0B" w:rsidRDefault="00E16C0B" w:rsidP="00E16C0B">
            <w:r>
              <w:rPr>
                <w:rFonts w:ascii="Calibri" w:eastAsia="Calibri" w:hAnsi="Calibri" w:cs="Calibri"/>
              </w:rPr>
              <w:t xml:space="preserve">Nome valido, Cognome </w:t>
            </w:r>
            <w:proofErr w:type="gramStart"/>
            <w:r>
              <w:rPr>
                <w:rFonts w:ascii="Calibri" w:eastAsia="Calibri" w:hAnsi="Calibri" w:cs="Calibri"/>
              </w:rPr>
              <w:t>valido ,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valida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>
              <w:rPr>
                <w:rFonts w:ascii="Calibri" w:eastAsia="Calibri" w:hAnsi="Calibri" w:cs="Calibri"/>
              </w:rPr>
              <w:t xml:space="preserve"> stringa != 16 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lastRenderedPageBreak/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 w:rsidR="009D11B1"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5CA18757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1EFF2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D2E1C6" w14:textId="014EEAC0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</w:t>
            </w:r>
            <w:r w:rsidR="00CF1646">
              <w:t>%</w:t>
            </w:r>
            <w:r>
              <w:t>L</w:t>
            </w:r>
            <w:r w:rsidR="00CF1646">
              <w:t>&amp;</w:t>
            </w:r>
            <w:r>
              <w:t>80</w:t>
            </w:r>
            <w:r w:rsidR="00CF1646">
              <w:t>/</w:t>
            </w:r>
            <w:r>
              <w:t>5</w:t>
            </w:r>
            <w:r w:rsidR="00CF1646">
              <w:t>&amp;</w:t>
            </w:r>
            <w:r>
              <w:t>F8</w:t>
            </w:r>
            <w:r w:rsidR="00CF1646">
              <w:t>$</w:t>
            </w:r>
            <w:r>
              <w:t>9Z</w:t>
            </w:r>
            <w:r w:rsidR="6E5395D1">
              <w:t>G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0F2C2BD8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6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2C9AB8D0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lastRenderedPageBreak/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7FEEDA7F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413433" w14:textId="2C5ADC6E" w:rsidR="00F15474" w:rsidRDefault="00CF1646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“Codice fiscale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7C37F5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6597FD8A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8C3061" w14:textId="5975E944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13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289B54" w14:textId="1601B753" w:rsidR="00F15474" w:rsidRPr="6B56E9F6" w:rsidRDefault="00670057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Comune di residenza stringa vuota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707758" w14:textId="53E5000A" w:rsidR="009D11B1" w:rsidRDefault="009D11B1" w:rsidP="009D11B1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stringa vuota [ERROR]</w:t>
            </w:r>
            <w:r w:rsidR="00F75149">
              <w:rPr>
                <w:rFonts w:ascii="Calibri" w:eastAsia="Calibri" w:hAnsi="Calibri" w:cs="Calibri"/>
              </w:rPr>
              <w:t>,</w:t>
            </w:r>
            <w:r w:rsidRPr="64152D38">
              <w:rPr>
                <w:rFonts w:ascii="Calibri" w:eastAsia="Calibri" w:hAnsi="Calibri" w:cs="Calibri"/>
              </w:rPr>
              <w:t xml:space="preserve">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02DBD829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005876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046BCD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6FA84C72" w14:textId="6EC96826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: </w:t>
            </w:r>
            <w:proofErr w:type="gramStart"/>
            <w:r w:rsidRPr="64152D38">
              <w:rPr>
                <w:rFonts w:ascii="Cambria" w:eastAsia="Cambria" w:hAnsi="Cambria" w:cs="Cambria"/>
              </w:rPr>
              <w:t>“</w:t>
            </w:r>
            <w:r w:rsidR="00537A6C">
              <w:rPr>
                <w:rFonts w:ascii="Cambria" w:eastAsia="Cambria" w:hAnsi="Cambria" w:cs="Cambria"/>
              </w:rPr>
              <w:t xml:space="preserve"> </w:t>
            </w:r>
            <w:r w:rsidRPr="64152D38">
              <w:rPr>
                <w:rFonts w:ascii="Cambria" w:eastAsia="Cambria" w:hAnsi="Cambria" w:cs="Cambria"/>
              </w:rPr>
              <w:t>”</w:t>
            </w:r>
            <w:proofErr w:type="gramEnd"/>
            <w:r w:rsidRPr="64152D38">
              <w:rPr>
                <w:rFonts w:ascii="Cambria" w:eastAsia="Cambria" w:hAnsi="Cambria" w:cs="Cambria"/>
              </w:rPr>
              <w:t xml:space="preserve">, Email: </w:t>
            </w:r>
            <w:hyperlink r:id="rId37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26899B5D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734E9037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F8DA9" w14:textId="18D889F3" w:rsidR="00F15474" w:rsidRDefault="00537A6C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“Comune di residenza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EA53A8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60BC9E4B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F46E65" w14:textId="0124C732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3C0556" w14:textId="5F2821E0" w:rsidR="00F15474" w:rsidRPr="6B56E9F6" w:rsidRDefault="00204386" w:rsidP="00B643B2">
            <w:pPr>
              <w:rPr>
                <w:rFonts w:ascii="Calibri" w:eastAsia="Calibri" w:hAnsi="Calibri" w:cs="Calibri"/>
              </w:rPr>
            </w:pPr>
            <w:r>
              <w:t>Comune di Residenza stringa di lunghezza &gt; 50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F4A92D" w14:textId="77777777" w:rsidR="000B52FE" w:rsidRDefault="000B52FE" w:rsidP="000B52FE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stringa &gt; 50 [ERROR],</w:t>
            </w:r>
            <w:r w:rsidRPr="64152D38">
              <w:rPr>
                <w:rFonts w:ascii="Calibri" w:eastAsia="Calibri" w:hAnsi="Calibri" w:cs="Calibri"/>
              </w:rPr>
              <w:t xml:space="preserve">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35A59C9E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763437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8D281E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748E5C3" w14:textId="4DDED403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="001315D2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1315D2">
              <w:rPr>
                <w:rFonts w:ascii="Cambria" w:eastAsia="Cambria" w:hAnsi="Cambria" w:cs="Cambria"/>
              </w:rPr>
              <w:t>Napoli</w:t>
            </w:r>
            <w:proofErr w:type="spellEnd"/>
            <w:r w:rsidR="001315D2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1315D2">
              <w:rPr>
                <w:rFonts w:ascii="Cambria" w:eastAsia="Cambria" w:hAnsi="Cambria" w:cs="Cambria"/>
              </w:rPr>
              <w:t>Napoli</w:t>
            </w:r>
            <w:proofErr w:type="spellEnd"/>
            <w:r w:rsidR="001315D2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1315D2">
              <w:rPr>
                <w:rFonts w:ascii="Cambria" w:eastAsia="Cambria" w:hAnsi="Cambria" w:cs="Cambria"/>
              </w:rPr>
              <w:t>Napoli</w:t>
            </w:r>
            <w:proofErr w:type="spellEnd"/>
            <w:r w:rsidR="001315D2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1315D2">
              <w:rPr>
                <w:rFonts w:ascii="Cambria" w:eastAsia="Cambria" w:hAnsi="Cambria" w:cs="Cambria"/>
              </w:rPr>
              <w:t>Napoli</w:t>
            </w:r>
            <w:proofErr w:type="spellEnd"/>
            <w:r w:rsidR="00734D4E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734D4E">
              <w:rPr>
                <w:rFonts w:ascii="Cambria" w:eastAsia="Cambria" w:hAnsi="Cambria" w:cs="Cambria"/>
              </w:rPr>
              <w:t>Napoli</w:t>
            </w:r>
            <w:proofErr w:type="spellEnd"/>
            <w:r w:rsidR="00734D4E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734D4E">
              <w:rPr>
                <w:rFonts w:ascii="Cambria" w:eastAsia="Cambria" w:hAnsi="Cambria" w:cs="Cambria"/>
              </w:rPr>
              <w:t>Napoli</w:t>
            </w:r>
            <w:proofErr w:type="spellEnd"/>
            <w:r w:rsidR="00734D4E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734D4E">
              <w:rPr>
                <w:rFonts w:ascii="Cambria" w:eastAsia="Cambria" w:hAnsi="Cambria" w:cs="Cambria"/>
              </w:rPr>
              <w:t>Napoli</w:t>
            </w:r>
            <w:proofErr w:type="spellEnd"/>
            <w:r w:rsidR="00734D4E">
              <w:rPr>
                <w:rFonts w:ascii="Cambria" w:eastAsia="Cambria" w:hAnsi="Cambria" w:cs="Cambria"/>
              </w:rPr>
              <w:t xml:space="preserve"> </w:t>
            </w:r>
            <w:proofErr w:type="spellStart"/>
            <w:r w:rsidR="00734D4E">
              <w:rPr>
                <w:rFonts w:ascii="Cambria" w:eastAsia="Cambria" w:hAnsi="Cambria" w:cs="Cambria"/>
              </w:rPr>
              <w:t>Napoli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8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62A31BAA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2ABDDB27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8D3159" w14:textId="3111E340" w:rsidR="00F15474" w:rsidRDefault="0016301C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“Comune </w:t>
            </w:r>
            <w:r w:rsidR="6714892B" w:rsidRPr="69E15698">
              <w:rPr>
                <w:rFonts w:ascii="Calibri" w:eastAsia="Calibri" w:hAnsi="Calibri" w:cs="Calibri"/>
              </w:rPr>
              <w:t xml:space="preserve">di </w:t>
            </w:r>
            <w:r w:rsidR="6714892B" w:rsidRPr="40FDF3A2">
              <w:rPr>
                <w:rFonts w:ascii="Calibri" w:eastAsia="Calibri" w:hAnsi="Calibri" w:cs="Calibri"/>
              </w:rPr>
              <w:t>residenza</w:t>
            </w:r>
            <w:r w:rsidR="049F3593" w:rsidRPr="69E1569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AAF66D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05A6B7AA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01581F" w14:textId="76DFCD7F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15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9E8D5B" w14:textId="1F79D129" w:rsidR="00F15474" w:rsidRPr="6B56E9F6" w:rsidRDefault="0016301C" w:rsidP="00B643B2">
            <w:pPr>
              <w:rPr>
                <w:rFonts w:ascii="Calibri" w:eastAsia="Calibri" w:hAnsi="Calibri" w:cs="Calibri"/>
              </w:rPr>
            </w:pPr>
            <w:r>
              <w:t xml:space="preserve">Comune di Residenza stringa composta da </w:t>
            </w:r>
            <w:r>
              <w:lastRenderedPageBreak/>
              <w:t>simboli non validi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324C55" w14:textId="4EFC403C" w:rsidR="0016301C" w:rsidRDefault="0016301C" w:rsidP="0016301C">
            <w:r w:rsidRPr="64152D38">
              <w:rPr>
                <w:rFonts w:ascii="Calibri" w:eastAsia="Calibri" w:hAnsi="Calibri" w:cs="Calibri"/>
              </w:rPr>
              <w:lastRenderedPageBreak/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stringa con simboli non </w:t>
            </w:r>
            <w:r>
              <w:rPr>
                <w:rFonts w:ascii="Calibri" w:eastAsia="Calibri" w:hAnsi="Calibri" w:cs="Calibri"/>
              </w:rPr>
              <w:lastRenderedPageBreak/>
              <w:t>validi [ERROR],</w:t>
            </w:r>
            <w:r w:rsidRPr="64152D38">
              <w:rPr>
                <w:rFonts w:ascii="Calibri" w:eastAsia="Calibri" w:hAnsi="Calibri" w:cs="Calibri"/>
              </w:rPr>
              <w:t xml:space="preserve">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5BA1ABB5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451BD0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9B6C04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268BB1C4" w14:textId="07A5A55D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 w:rsidR="0016301C">
              <w:rPr>
                <w:rFonts w:ascii="Cambria" w:eastAsia="Cambria" w:hAnsi="Cambria" w:cs="Cambria"/>
              </w:rPr>
              <w:t>N@p0li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39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582F7DA6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lastRenderedPageBreak/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4A48EB54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78DD84" w14:textId="39E4BDA2" w:rsidR="00F15474" w:rsidRDefault="0016301C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“Comune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D6EF4A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4D1E916C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FA5306" w14:textId="3B006CB7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16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FFCF8" w14:textId="0591FA6F" w:rsidR="00F15474" w:rsidRPr="6B56E9F6" w:rsidRDefault="00D303DF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Email </w:t>
            </w:r>
            <w:r>
              <w:t>stringa in cui non è presente il simbolo @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3909E6" w14:textId="6DB3A320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</w:t>
            </w:r>
            <w:r>
              <w:rPr>
                <w:rFonts w:ascii="Calibri" w:eastAsia="Calibri" w:hAnsi="Calibri" w:cs="Calibri"/>
              </w:rPr>
              <w:t xml:space="preserve">stringa </w:t>
            </w:r>
            <w:r w:rsidR="00A7742C">
              <w:rPr>
                <w:rFonts w:ascii="Calibri" w:eastAsia="Calibri" w:hAnsi="Calibri" w:cs="Calibri"/>
              </w:rPr>
              <w:t>in cui non è presente @ 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02A8B69A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71D2C4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CD169F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1E9DB68" w14:textId="3A604BCE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0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</w:t>
              </w:r>
              <w:r w:rsidR="0078101F">
                <w:rPr>
                  <w:rStyle w:val="Collegamentoipertestuale"/>
                  <w:rFonts w:ascii="Cambria" w:eastAsia="Cambria" w:hAnsi="Cambria" w:cs="Cambria"/>
                </w:rPr>
                <w:t>.</w:t>
              </w:r>
              <w:r w:rsidRPr="00F0258F">
                <w:rPr>
                  <w:rStyle w:val="Collegamentoipertestuale"/>
                  <w:rFonts w:ascii="Cambria" w:eastAsia="Cambria" w:hAnsi="Cambria" w:cs="Cambria"/>
                </w:rPr>
                <w:t>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5392F22E" w14:textId="77777777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32AF721D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982E7" w14:textId="32B1C3F1" w:rsidR="00F15474" w:rsidRDefault="0078101F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“Email non valida”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DF8C84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3534461A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E12AFC" w14:textId="27526D72" w:rsidR="00F15474" w:rsidRDefault="003D6F8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17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3AE800" w14:textId="3C2EC5B1" w:rsidR="00F15474" w:rsidRPr="6B56E9F6" w:rsidRDefault="0078101F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Numero Cellulare </w:t>
            </w:r>
            <w:r w:rsidR="00E274D1">
              <w:t xml:space="preserve">Stringa vuota 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3D71FB" w14:textId="027AD498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</w:t>
            </w:r>
            <w:r w:rsidR="00E274D1">
              <w:rPr>
                <w:rFonts w:ascii="Calibri" w:eastAsia="Calibri" w:hAnsi="Calibri" w:cs="Calibri"/>
              </w:rPr>
              <w:t>s</w:t>
            </w:r>
            <w:r w:rsidR="00F71D28">
              <w:rPr>
                <w:rFonts w:ascii="Calibri" w:eastAsia="Calibri" w:hAnsi="Calibri" w:cs="Calibri"/>
              </w:rPr>
              <w:t>tringa vuota</w:t>
            </w:r>
            <w:r w:rsidR="0078101F">
              <w:rPr>
                <w:rFonts w:ascii="Calibri" w:eastAsia="Calibri" w:hAnsi="Calibri" w:cs="Calibri"/>
              </w:rPr>
              <w:t xml:space="preserve"> [ERROR]</w:t>
            </w:r>
            <w:r w:rsidRPr="64152D38">
              <w:rPr>
                <w:rFonts w:ascii="Calibri" w:eastAsia="Calibri" w:hAnsi="Calibri" w:cs="Calibri"/>
              </w:rPr>
              <w:t xml:space="preserve">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29E3473B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306666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E64BDF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7F986DA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1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5AB70EB1" w14:textId="0826C3D3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: </w:t>
            </w:r>
            <w:proofErr w:type="gramStart"/>
            <w:r w:rsidRPr="64152D38">
              <w:rPr>
                <w:rFonts w:ascii="Cambria" w:eastAsia="Cambria" w:hAnsi="Cambria" w:cs="Cambria"/>
              </w:rPr>
              <w:t>“</w:t>
            </w:r>
            <w:r w:rsidR="00BA72D1">
              <w:rPr>
                <w:rFonts w:ascii="Cambria" w:eastAsia="Cambria" w:hAnsi="Cambria" w:cs="Cambria"/>
              </w:rPr>
              <w:t xml:space="preserve"> </w:t>
            </w:r>
            <w:r w:rsidRPr="64152D38">
              <w:rPr>
                <w:rFonts w:ascii="Cambria" w:eastAsia="Cambria" w:hAnsi="Cambria" w:cs="Cambria"/>
              </w:rPr>
              <w:t>”</w:t>
            </w:r>
            <w:proofErr w:type="gramEnd"/>
            <w:r w:rsidRPr="64152D38">
              <w:rPr>
                <w:rFonts w:ascii="Cambria" w:eastAsia="Cambria" w:hAnsi="Cambria" w:cs="Cambria"/>
              </w:rPr>
              <w:t>, Username: “</w:t>
            </w:r>
            <w:r>
              <w:rPr>
                <w:rFonts w:ascii="Cambria" w:eastAsia="Cambria" w:hAnsi="Cambria" w:cs="Cambria"/>
              </w:rPr>
              <w:t>c.viola13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4ED500DD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8F05C2" w14:textId="4A96BCA2" w:rsidR="00F15474" w:rsidRDefault="0078101F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</w:t>
            </w:r>
            <w:r w:rsidR="005B7EB2">
              <w:rPr>
                <w:rFonts w:ascii="Calibri" w:eastAsia="Calibri" w:hAnsi="Calibri" w:cs="Calibri"/>
              </w:rPr>
              <w:t>Numero di cellulare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DCDDC2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092DA8" w14:paraId="377D8DDC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4972E2" w14:textId="3AE3EAA5" w:rsidR="00092DA8" w:rsidRDefault="00092DA8" w:rsidP="00092DA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18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C92FCD" w14:textId="7DFBDB78" w:rsidR="00092DA8" w:rsidRDefault="00092DA8" w:rsidP="00092DA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Numero Cellulare stringa di lunghezza &gt; 15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F88159" w14:textId="4D402C6A" w:rsidR="00092DA8" w:rsidRDefault="00092DA8" w:rsidP="00092DA8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</w:t>
            </w:r>
            <w:r>
              <w:rPr>
                <w:rFonts w:ascii="Calibri" w:eastAsia="Calibri" w:hAnsi="Calibri" w:cs="Calibri"/>
              </w:rPr>
              <w:t>stringa &gt; 15 [ERROR]</w:t>
            </w:r>
            <w:r w:rsidRPr="64152D38">
              <w:rPr>
                <w:rFonts w:ascii="Calibri" w:eastAsia="Calibri" w:hAnsi="Calibri" w:cs="Calibri"/>
              </w:rPr>
              <w:t xml:space="preserve">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003BB44D" w14:textId="77777777" w:rsidR="00092DA8" w:rsidRPr="64152D38" w:rsidRDefault="00092DA8" w:rsidP="00092DA8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80A5DF" w14:textId="77777777" w:rsidR="00092DA8" w:rsidRPr="6B56E9F6" w:rsidRDefault="00092DA8" w:rsidP="00092DA8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2F97BC" w14:textId="77777777" w:rsidR="00092DA8" w:rsidRDefault="00092DA8" w:rsidP="00092DA8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63DCE8A0" w14:textId="77777777" w:rsidR="00092DA8" w:rsidRDefault="00092DA8" w:rsidP="00092DA8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2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2CD54075" w14:textId="2737C5FF" w:rsidR="00092DA8" w:rsidRDefault="00092DA8" w:rsidP="00092DA8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 xml:space="preserve">+39 </w:t>
            </w:r>
            <w:proofErr w:type="gramStart"/>
            <w:r>
              <w:rPr>
                <w:rFonts w:ascii="Cambria" w:eastAsia="Cambria" w:hAnsi="Cambria" w:cs="Cambria"/>
              </w:rPr>
              <w:t xml:space="preserve">33920182038402810 </w:t>
            </w:r>
            <w:r w:rsidRPr="64152D38">
              <w:rPr>
                <w:rFonts w:ascii="Cambria" w:eastAsia="Cambria" w:hAnsi="Cambria" w:cs="Cambria"/>
              </w:rPr>
              <w:t>”</w:t>
            </w:r>
            <w:proofErr w:type="gramEnd"/>
            <w:r w:rsidRPr="64152D38">
              <w:rPr>
                <w:rFonts w:ascii="Cambria" w:eastAsia="Cambria" w:hAnsi="Cambria" w:cs="Cambria"/>
              </w:rPr>
              <w:t>, Username: “</w:t>
            </w:r>
            <w:r>
              <w:rPr>
                <w:rFonts w:ascii="Cambria" w:eastAsia="Cambria" w:hAnsi="Cambria" w:cs="Cambria"/>
              </w:rPr>
              <w:t>c.viola13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1B6822D3" w14:textId="77777777" w:rsidR="00092DA8" w:rsidRPr="64152D38" w:rsidRDefault="00092DA8" w:rsidP="00092DA8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0CAD16" w14:textId="0A3464F0" w:rsidR="00092DA8" w:rsidRDefault="00092DA8" w:rsidP="00092DA8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“Numero di cellulare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58E607" w14:textId="77777777" w:rsidR="00092DA8" w:rsidRDefault="00092DA8" w:rsidP="00092DA8">
            <w:pPr>
              <w:rPr>
                <w:rFonts w:ascii="Calibri" w:eastAsia="Calibri" w:hAnsi="Calibri" w:cs="Calibri"/>
              </w:rPr>
            </w:pPr>
          </w:p>
        </w:tc>
      </w:tr>
      <w:tr w:rsidR="00F15474" w14:paraId="5686EE59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EA20FD" w14:textId="518AF382" w:rsidR="00F15474" w:rsidRDefault="00092DA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19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0036A5" w14:textId="2BBAEC35" w:rsidR="00F15474" w:rsidRPr="6B56E9F6" w:rsidRDefault="005B7EB2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Username </w:t>
            </w:r>
            <w:r>
              <w:t>stringa vuota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4A7138" w14:textId="3AA9A82F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</w:t>
            </w:r>
            <w:r w:rsidR="005B7EB2">
              <w:rPr>
                <w:rFonts w:ascii="Calibri" w:eastAsia="Calibri" w:hAnsi="Calibri" w:cs="Calibri"/>
              </w:rPr>
              <w:t>stringa vuota [ERROR]</w:t>
            </w:r>
            <w:r w:rsidRPr="64152D38">
              <w:rPr>
                <w:rFonts w:ascii="Calibri" w:eastAsia="Calibri" w:hAnsi="Calibri" w:cs="Calibri"/>
              </w:rPr>
              <w:t xml:space="preserve">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703D1C46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2A7F1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A5B741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4743E10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3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4A7DB29F" w14:textId="0226468C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 xml:space="preserve">”, Username: </w:t>
            </w:r>
            <w:proofErr w:type="gramStart"/>
            <w:r w:rsidRPr="64152D38">
              <w:rPr>
                <w:rFonts w:ascii="Cambria" w:eastAsia="Cambria" w:hAnsi="Cambria" w:cs="Cambria"/>
              </w:rPr>
              <w:t>“</w:t>
            </w:r>
            <w:r w:rsidR="008F5E26">
              <w:rPr>
                <w:rFonts w:ascii="Cambria" w:eastAsia="Cambria" w:hAnsi="Cambria" w:cs="Cambria"/>
              </w:rPr>
              <w:t xml:space="preserve"> </w:t>
            </w:r>
            <w:r w:rsidRPr="64152D38">
              <w:rPr>
                <w:rFonts w:ascii="Cambria" w:eastAsia="Cambria" w:hAnsi="Cambria" w:cs="Cambria"/>
              </w:rPr>
              <w:t>”</w:t>
            </w:r>
            <w:proofErr w:type="gramEnd"/>
            <w:r w:rsidRPr="64152D38">
              <w:rPr>
                <w:rFonts w:ascii="Cambria" w:eastAsia="Cambria" w:hAnsi="Cambria" w:cs="Cambria"/>
              </w:rPr>
              <w:t>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10A1D08D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CA5869" w14:textId="157DAD28" w:rsidR="00F15474" w:rsidRDefault="00196559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“Username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AE8DE9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25414A90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C1B4B" w14:textId="25E7D33C" w:rsidR="00F15474" w:rsidRDefault="00092DA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6FFA8A" w14:textId="7798C9CF" w:rsidR="00F15474" w:rsidRPr="6B56E9F6" w:rsidRDefault="00196559" w:rsidP="00B643B2">
            <w:pPr>
              <w:rPr>
                <w:rFonts w:ascii="Calibri" w:eastAsia="Calibri" w:hAnsi="Calibri" w:cs="Calibri"/>
              </w:rPr>
            </w:pPr>
            <w:r>
              <w:t>Username stringa di lunghezza &gt; 20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E62C51" w14:textId="5634C678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</w:t>
            </w:r>
            <w:r w:rsidR="00196559">
              <w:rPr>
                <w:rFonts w:ascii="Calibri" w:eastAsia="Calibri" w:hAnsi="Calibri" w:cs="Calibri"/>
              </w:rPr>
              <w:t>s</w:t>
            </w:r>
            <w:r w:rsidR="00304AB6">
              <w:rPr>
                <w:rFonts w:ascii="Calibri" w:eastAsia="Calibri" w:hAnsi="Calibri" w:cs="Calibri"/>
              </w:rPr>
              <w:t>tringa &gt; 20 [ERROR]</w:t>
            </w:r>
            <w:r w:rsidRPr="64152D38">
              <w:rPr>
                <w:rFonts w:ascii="Calibri" w:eastAsia="Calibri" w:hAnsi="Calibri" w:cs="Calibri"/>
              </w:rPr>
              <w:t xml:space="preserve">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37EB685C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0F5E4C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43DD16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088564DF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4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007B6441" w14:textId="4F60BA3F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 w:rsidR="0016301C">
              <w:rPr>
                <w:rFonts w:ascii="Cambria" w:eastAsia="Cambria" w:hAnsi="Cambria" w:cs="Cambria"/>
              </w:rPr>
              <w:t>c</w:t>
            </w:r>
            <w:r w:rsidR="00903783">
              <w:rPr>
                <w:rFonts w:ascii="Cambria" w:eastAsia="Cambria" w:hAnsi="Cambria" w:cs="Cambria"/>
              </w:rPr>
              <w:t>arla</w:t>
            </w:r>
            <w:r>
              <w:rPr>
                <w:rFonts w:ascii="Cambria" w:eastAsia="Cambria" w:hAnsi="Cambria" w:cs="Cambria"/>
              </w:rPr>
              <w:t>.</w:t>
            </w:r>
            <w:r w:rsidR="0016301C">
              <w:rPr>
                <w:rFonts w:ascii="Cambria" w:eastAsia="Cambria" w:hAnsi="Cambria" w:cs="Cambria"/>
              </w:rPr>
              <w:t>viola</w:t>
            </w:r>
            <w:proofErr w:type="gramEnd"/>
            <w:r w:rsidR="0016301C">
              <w:rPr>
                <w:rFonts w:ascii="Cambria" w:eastAsia="Cambria" w:hAnsi="Cambria" w:cs="Cambria"/>
              </w:rPr>
              <w:t>13</w:t>
            </w:r>
            <w:r w:rsidR="00903783">
              <w:rPr>
                <w:rFonts w:ascii="Cambria" w:eastAsia="Cambria" w:hAnsi="Cambria" w:cs="Cambria"/>
              </w:rPr>
              <w:t>2</w:t>
            </w:r>
            <w:r w:rsidR="008F2C7E">
              <w:rPr>
                <w:rFonts w:ascii="Cambria" w:eastAsia="Cambria" w:hAnsi="Cambria" w:cs="Cambria"/>
              </w:rPr>
              <w:t>78738193037</w:t>
            </w:r>
            <w:r w:rsidR="0016301C" w:rsidRPr="64152D38">
              <w:rPr>
                <w:rFonts w:ascii="Cambria" w:eastAsia="Cambria" w:hAnsi="Cambria" w:cs="Cambria"/>
              </w:rPr>
              <w:t>”,</w:t>
            </w:r>
            <w:r w:rsidRPr="64152D38">
              <w:rPr>
                <w:rFonts w:ascii="Cambria" w:eastAsia="Cambria" w:hAnsi="Cambria" w:cs="Cambria"/>
              </w:rPr>
              <w:t xml:space="preserve">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31A17163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87AC66" w14:textId="2E620F80" w:rsidR="00F15474" w:rsidRDefault="008F2C7E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“Username non valido”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D78D6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6E00AFA0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209560" w14:textId="03630C14" w:rsidR="00F15474" w:rsidRDefault="00092DA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21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0F5DDD" w14:textId="1D7DDC5B" w:rsidR="00F15474" w:rsidRPr="6B56E9F6" w:rsidRDefault="008F2C7E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Password </w:t>
            </w:r>
            <w:r>
              <w:t>stringa vuota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3ED107" w14:textId="6729D852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</w:t>
            </w:r>
            <w:r w:rsidR="008F2C7E">
              <w:rPr>
                <w:rFonts w:ascii="Calibri" w:eastAsia="Calibri" w:hAnsi="Calibri" w:cs="Calibri"/>
              </w:rPr>
              <w:t>stringa vuota 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6B90C6E4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2B1057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41F123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3CCCA87A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5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12682538" w14:textId="40294358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r w:rsidR="008F2C7E">
              <w:rPr>
                <w:rFonts w:ascii="Cambria" w:eastAsia="Cambria" w:hAnsi="Cambria" w:cs="Cambria"/>
              </w:rPr>
              <w:t xml:space="preserve"> </w:t>
            </w:r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0B1EA8A9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3900B6" w14:textId="1DB93BAC" w:rsidR="00F15474" w:rsidRDefault="008F2C7E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“Password non valida”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DD0B20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17CF937A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31FF58" w14:textId="7E401F58" w:rsidR="00F15474" w:rsidRDefault="00092DA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22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DBFD8" w14:textId="07F0F1F6" w:rsidR="00F15474" w:rsidRPr="6B56E9F6" w:rsidRDefault="008F2C7E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Password </w:t>
            </w:r>
            <w:r>
              <w:t xml:space="preserve">stringa di </w:t>
            </w:r>
            <w:proofErr w:type="gramStart"/>
            <w:r>
              <w:t>lunghezza  &gt;</w:t>
            </w:r>
            <w:proofErr w:type="gramEnd"/>
            <w:r>
              <w:t xml:space="preserve"> 50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E5DCD4" w14:textId="09F7F8A6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proofErr w:type="gram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proofErr w:type="gram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</w:t>
            </w:r>
            <w:r w:rsidR="008F2C7E">
              <w:rPr>
                <w:rFonts w:ascii="Calibri" w:eastAsia="Calibri" w:hAnsi="Calibri" w:cs="Calibri"/>
              </w:rPr>
              <w:t>stringa &gt; 50</w:t>
            </w:r>
            <w:r w:rsidR="00146A76">
              <w:rPr>
                <w:rFonts w:ascii="Calibri" w:eastAsia="Calibri" w:hAnsi="Calibri" w:cs="Calibri"/>
              </w:rPr>
              <w:t>[ERROR]</w:t>
            </w:r>
            <w:r w:rsidRPr="64152D38">
              <w:rPr>
                <w:rFonts w:ascii="Calibri" w:eastAsia="Calibri" w:hAnsi="Calibri" w:cs="Calibri"/>
              </w:rPr>
              <w:t xml:space="preserve">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= “</w:t>
            </w:r>
            <w:r>
              <w:rPr>
                <w:rFonts w:ascii="Calibri" w:eastAsia="Calibri" w:hAnsi="Calibri" w:cs="Calibri"/>
              </w:rPr>
              <w:t>Genitore</w:t>
            </w:r>
            <w:r w:rsidRPr="64152D38">
              <w:rPr>
                <w:rFonts w:ascii="Calibri" w:eastAsia="Calibri" w:hAnsi="Calibri" w:cs="Calibri"/>
              </w:rPr>
              <w:t>” valid</w:t>
            </w:r>
            <w:r>
              <w:rPr>
                <w:rFonts w:ascii="Calibri" w:eastAsia="Calibri" w:hAnsi="Calibri" w:cs="Calibri"/>
              </w:rPr>
              <w:t>o</w:t>
            </w:r>
          </w:p>
          <w:p w14:paraId="3E557206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041EA1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A2B91C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29A42151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6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189EF878" w14:textId="5475C13A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r w:rsidR="0016301C">
              <w:rPr>
                <w:rFonts w:ascii="Cambria" w:eastAsia="Cambria" w:hAnsi="Cambria" w:cs="Cambria"/>
              </w:rPr>
              <w:t>IstitutoCarla</w:t>
            </w:r>
            <w:r w:rsidR="00146A76">
              <w:rPr>
                <w:rFonts w:ascii="Cambria" w:eastAsia="Cambria" w:hAnsi="Cambria" w:cs="Cambria"/>
              </w:rPr>
              <w:t>IstitutoCarlaIstitutoCarlaIstitutoCarlaIstitutoCarla</w:t>
            </w:r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Genitore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0C17E726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0B5C92" w14:textId="54294A40" w:rsidR="00F15474" w:rsidRDefault="00146A76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“Password non valida”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EB169F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  <w:tr w:rsidR="00F15474" w14:paraId="2A355CCB" w14:textId="77777777" w:rsidTr="00CA6FF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F4C3A6" w14:textId="6BC4B541" w:rsidR="00F15474" w:rsidRDefault="00092DA8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23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2BA5A" w14:textId="73271548" w:rsidR="00F15474" w:rsidRPr="6B56E9F6" w:rsidRDefault="00146A76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Ruolo </w:t>
            </w:r>
            <w:proofErr w:type="gramStart"/>
            <w:r>
              <w:rPr>
                <w:rFonts w:ascii="Calibri" w:eastAsia="Calibri" w:hAnsi="Calibri" w:cs="Calibri"/>
              </w:rPr>
              <w:t>stringa !</w:t>
            </w:r>
            <w:proofErr w:type="gramEnd"/>
            <w:r>
              <w:rPr>
                <w:rFonts w:ascii="Calibri" w:eastAsia="Calibri" w:hAnsi="Calibri" w:cs="Calibri"/>
              </w:rPr>
              <w:t>= {</w:t>
            </w:r>
            <w:r>
              <w:t>Docente, Genitore, Alunno}</w:t>
            </w:r>
          </w:p>
        </w:tc>
        <w:tc>
          <w:tcPr>
            <w:tcW w:w="25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5557FB" w14:textId="1DD2C561" w:rsidR="00D303DF" w:rsidRDefault="00D303DF" w:rsidP="00D303DF">
            <w:r w:rsidRPr="64152D38">
              <w:rPr>
                <w:rFonts w:ascii="Calibri" w:eastAsia="Calibri" w:hAnsi="Calibri" w:cs="Calibri"/>
              </w:rPr>
              <w:t xml:space="preserve">Nome valido, Cognome valido,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CodiceFiscale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64152D38">
              <w:rPr>
                <w:rFonts w:ascii="Calibri" w:eastAsia="Calibri" w:hAnsi="Calibri" w:cs="Calibri"/>
              </w:rPr>
              <w:t>ComuneResidenza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Email valida, </w:t>
            </w:r>
            <w:proofErr w:type="spellStart"/>
            <w:r w:rsidRPr="64152D38">
              <w:rPr>
                <w:rFonts w:ascii="Calibri" w:eastAsia="Calibri" w:hAnsi="Calibri" w:cs="Calibri"/>
              </w:rPr>
              <w:t>NumeroCellulare</w:t>
            </w:r>
            <w:proofErr w:type="spellEnd"/>
            <w:r w:rsidRPr="64152D38">
              <w:rPr>
                <w:rFonts w:ascii="Calibri" w:eastAsia="Calibri" w:hAnsi="Calibri" w:cs="Calibri"/>
              </w:rPr>
              <w:t xml:space="preserve"> valido, Username valido, Password valida, </w:t>
            </w:r>
            <w:r>
              <w:rPr>
                <w:rFonts w:ascii="Calibri" w:eastAsia="Calibri" w:hAnsi="Calibri" w:cs="Calibri"/>
              </w:rPr>
              <w:t>Ruolo</w:t>
            </w:r>
            <w:r w:rsidRPr="64152D38">
              <w:rPr>
                <w:rFonts w:ascii="Calibri" w:eastAsia="Calibri" w:hAnsi="Calibri" w:cs="Calibri"/>
              </w:rPr>
              <w:t xml:space="preserve"> </w:t>
            </w:r>
            <w:proofErr w:type="gramStart"/>
            <w:r w:rsidR="00146A76">
              <w:rPr>
                <w:rFonts w:ascii="Calibri" w:eastAsia="Calibri" w:hAnsi="Calibri" w:cs="Calibri"/>
              </w:rPr>
              <w:t>stringa !</w:t>
            </w:r>
            <w:proofErr w:type="gramEnd"/>
            <w:r w:rsidR="00146A76">
              <w:rPr>
                <w:rFonts w:ascii="Calibri" w:eastAsia="Calibri" w:hAnsi="Calibri" w:cs="Calibri"/>
              </w:rPr>
              <w:t>= {</w:t>
            </w:r>
            <w:r w:rsidR="00146A76">
              <w:t xml:space="preserve">Docente, </w:t>
            </w:r>
            <w:r>
              <w:lastRenderedPageBreak/>
              <w:t>Genitore</w:t>
            </w:r>
            <w:r w:rsidR="00146A76">
              <w:t>, Alunno} [ERROR]</w:t>
            </w:r>
          </w:p>
          <w:p w14:paraId="64B4030F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9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E633A8" w14:textId="77777777" w:rsidR="00F15474" w:rsidRPr="6B56E9F6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9D94F7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r w:rsidRPr="64152D38">
              <w:rPr>
                <w:rFonts w:ascii="Calibri" w:eastAsia="Calibri" w:hAnsi="Calibri" w:cs="Calibri"/>
              </w:rPr>
              <w:t>{Nome: “</w:t>
            </w:r>
            <w:r>
              <w:rPr>
                <w:rFonts w:ascii="Calibri" w:eastAsia="Calibri" w:hAnsi="Calibri" w:cs="Calibri"/>
              </w:rPr>
              <w:t>Carla</w:t>
            </w:r>
            <w:r w:rsidRPr="64152D38">
              <w:rPr>
                <w:rFonts w:ascii="Calibri" w:eastAsia="Calibri" w:hAnsi="Calibri" w:cs="Calibri"/>
              </w:rPr>
              <w:t>”, Cognome: “</w:t>
            </w:r>
            <w:r>
              <w:rPr>
                <w:rFonts w:ascii="Calibri" w:eastAsia="Calibri" w:hAnsi="Calibri" w:cs="Calibri"/>
              </w:rPr>
              <w:t>Viola</w:t>
            </w:r>
            <w:r w:rsidRPr="64152D38">
              <w:rPr>
                <w:rFonts w:ascii="Calibri" w:eastAsia="Calibri" w:hAnsi="Calibri" w:cs="Calibri"/>
              </w:rPr>
              <w:t xml:space="preserve">”, </w:t>
            </w:r>
            <w:proofErr w:type="spellStart"/>
            <w:r w:rsidRPr="64152D38">
              <w:rPr>
                <w:rFonts w:ascii="Calibri" w:eastAsia="Calibri" w:hAnsi="Calibri" w:cs="Calibri"/>
              </w:rPr>
              <w:t>DataNascita</w:t>
            </w:r>
            <w:proofErr w:type="spellEnd"/>
            <w:r w:rsidRPr="64152D38">
              <w:rPr>
                <w:rFonts w:ascii="Calibri" w:eastAsia="Calibri" w:hAnsi="Calibri" w:cs="Calibri"/>
              </w:rPr>
              <w:t>: “</w:t>
            </w:r>
            <w:r>
              <w:rPr>
                <w:rFonts w:ascii="Calibri" w:eastAsia="Calibri" w:hAnsi="Calibri" w:cs="Calibri"/>
              </w:rPr>
              <w:t>13</w:t>
            </w:r>
            <w:r w:rsidRPr="64152D38">
              <w:rPr>
                <w:rFonts w:ascii="Calibri" w:eastAsia="Calibri" w:hAnsi="Calibri" w:cs="Calibri"/>
              </w:rPr>
              <w:t>/</w:t>
            </w:r>
            <w:r>
              <w:rPr>
                <w:rFonts w:ascii="Calibri" w:eastAsia="Calibri" w:hAnsi="Calibri" w:cs="Calibri"/>
              </w:rPr>
              <w:t>06</w:t>
            </w:r>
            <w:r w:rsidRPr="64152D38">
              <w:rPr>
                <w:rFonts w:ascii="Calibri" w:eastAsia="Calibri" w:hAnsi="Calibri" w:cs="Calibri"/>
              </w:rPr>
              <w:t>/19</w:t>
            </w:r>
            <w:r>
              <w:rPr>
                <w:rFonts w:ascii="Calibri" w:eastAsia="Calibri" w:hAnsi="Calibri" w:cs="Calibri"/>
              </w:rPr>
              <w:t>80</w:t>
            </w:r>
            <w:r w:rsidRPr="64152D38">
              <w:rPr>
                <w:rFonts w:ascii="Calibri" w:eastAsia="Calibri" w:hAnsi="Calibri" w:cs="Calibri"/>
              </w:rPr>
              <w:t>”, CF: “</w:t>
            </w:r>
            <w:r>
              <w:t>CRLVLI80H53F839Z</w:t>
            </w:r>
            <w:r w:rsidRPr="64152D38">
              <w:rPr>
                <w:rFonts w:ascii="Cambria" w:eastAsia="Cambria" w:hAnsi="Cambria" w:cs="Cambria"/>
              </w:rPr>
              <w:t>”,</w:t>
            </w:r>
          </w:p>
          <w:p w14:paraId="1C68A2EC" w14:textId="77777777" w:rsidR="00BD7190" w:rsidRDefault="00BD7190" w:rsidP="00BD7190">
            <w:pPr>
              <w:rPr>
                <w:rFonts w:ascii="Cambria" w:eastAsia="Cambria" w:hAnsi="Cambria" w:cs="Cambria"/>
              </w:rPr>
            </w:pPr>
            <w:proofErr w:type="spellStart"/>
            <w:r w:rsidRPr="64152D38">
              <w:rPr>
                <w:rFonts w:ascii="Cambria" w:eastAsia="Cambria" w:hAnsi="Cambria" w:cs="Cambria"/>
              </w:rPr>
              <w:t>ComuneResidenza</w:t>
            </w:r>
            <w:proofErr w:type="spellEnd"/>
            <w:r w:rsidRPr="64152D38">
              <w:rPr>
                <w:rFonts w:ascii="Cambria" w:eastAsia="Cambria" w:hAnsi="Cambria" w:cs="Cambria"/>
              </w:rPr>
              <w:t>: “</w:t>
            </w:r>
            <w:r>
              <w:rPr>
                <w:rFonts w:ascii="Cambria" w:eastAsia="Cambria" w:hAnsi="Cambria" w:cs="Cambria"/>
              </w:rPr>
              <w:t>Napoli</w:t>
            </w:r>
            <w:r w:rsidRPr="64152D38">
              <w:rPr>
                <w:rFonts w:ascii="Cambria" w:eastAsia="Cambria" w:hAnsi="Cambria" w:cs="Cambria"/>
              </w:rPr>
              <w:t xml:space="preserve">”, Email: </w:t>
            </w:r>
            <w:hyperlink r:id="rId47" w:history="1">
              <w:r w:rsidRPr="00F0258F">
                <w:rPr>
                  <w:rStyle w:val="Collegamentoipertestuale"/>
                  <w:rFonts w:ascii="Cambria" w:eastAsia="Cambria" w:hAnsi="Cambria" w:cs="Cambria"/>
                </w:rPr>
                <w:t>carlaviola80@gmail.com</w:t>
              </w:r>
            </w:hyperlink>
            <w:r w:rsidRPr="64152D38">
              <w:rPr>
                <w:rFonts w:ascii="Cambria" w:eastAsia="Cambria" w:hAnsi="Cambria" w:cs="Cambria"/>
              </w:rPr>
              <w:t xml:space="preserve">, </w:t>
            </w:r>
          </w:p>
          <w:p w14:paraId="753EED61" w14:textId="3681E1C2" w:rsidR="00BD7190" w:rsidRDefault="00BD7190" w:rsidP="00BD7190">
            <w:proofErr w:type="spellStart"/>
            <w:r w:rsidRPr="64152D38">
              <w:rPr>
                <w:rFonts w:ascii="Cambria" w:eastAsia="Cambria" w:hAnsi="Cambria" w:cs="Cambria"/>
              </w:rPr>
              <w:t>NumeroCellulare</w:t>
            </w:r>
            <w:proofErr w:type="spellEnd"/>
            <w:r w:rsidRPr="64152D38">
              <w:rPr>
                <w:rFonts w:ascii="Cambria" w:eastAsia="Cambria" w:hAnsi="Cambria" w:cs="Cambria"/>
              </w:rPr>
              <w:t>: “3</w:t>
            </w:r>
            <w:r>
              <w:rPr>
                <w:rFonts w:ascii="Cambria" w:eastAsia="Cambria" w:hAnsi="Cambria" w:cs="Cambria"/>
              </w:rPr>
              <w:t>276734</w:t>
            </w:r>
            <w:r w:rsidRPr="64152D38">
              <w:rPr>
                <w:rFonts w:ascii="Cambria" w:eastAsia="Cambria" w:hAnsi="Cambria" w:cs="Cambria"/>
              </w:rPr>
              <w:t>3</w:t>
            </w:r>
            <w:r>
              <w:rPr>
                <w:rFonts w:ascii="Cambria" w:eastAsia="Cambria" w:hAnsi="Cambria" w:cs="Cambria"/>
              </w:rPr>
              <w:t>5</w:t>
            </w:r>
            <w:r w:rsidRPr="64152D38">
              <w:rPr>
                <w:rFonts w:ascii="Cambria" w:eastAsia="Cambria" w:hAnsi="Cambria" w:cs="Cambria"/>
              </w:rPr>
              <w:t>”, Username: “</w:t>
            </w:r>
            <w:proofErr w:type="gramStart"/>
            <w:r>
              <w:rPr>
                <w:rFonts w:ascii="Cambria" w:eastAsia="Cambria" w:hAnsi="Cambria" w:cs="Cambria"/>
              </w:rPr>
              <w:t>c.viola</w:t>
            </w:r>
            <w:proofErr w:type="gramEnd"/>
            <w:r>
              <w:rPr>
                <w:rFonts w:ascii="Cambria" w:eastAsia="Cambria" w:hAnsi="Cambria" w:cs="Cambria"/>
              </w:rPr>
              <w:t>13</w:t>
            </w:r>
            <w:r w:rsidRPr="64152D38">
              <w:rPr>
                <w:rFonts w:ascii="Cambria" w:eastAsia="Cambria" w:hAnsi="Cambria" w:cs="Cambria"/>
              </w:rPr>
              <w:t>”, Password: “</w:t>
            </w:r>
            <w:proofErr w:type="spellStart"/>
            <w:r>
              <w:rPr>
                <w:rFonts w:ascii="Cambria" w:eastAsia="Cambria" w:hAnsi="Cambria" w:cs="Cambria"/>
              </w:rPr>
              <w:t>IstitutoCarla</w:t>
            </w:r>
            <w:proofErr w:type="spellEnd"/>
            <w:r w:rsidRPr="64152D38">
              <w:rPr>
                <w:rFonts w:ascii="Cambria" w:eastAsia="Cambria" w:hAnsi="Cambria" w:cs="Cambria"/>
              </w:rPr>
              <w:t xml:space="preserve">”, </w:t>
            </w:r>
            <w:r>
              <w:rPr>
                <w:rFonts w:ascii="Cambria" w:eastAsia="Cambria" w:hAnsi="Cambria" w:cs="Cambria"/>
              </w:rPr>
              <w:t>Ruolo</w:t>
            </w:r>
            <w:r w:rsidRPr="64152D38">
              <w:rPr>
                <w:rFonts w:ascii="Cambria" w:eastAsia="Cambria" w:hAnsi="Cambria" w:cs="Cambria"/>
              </w:rPr>
              <w:t>: “</w:t>
            </w:r>
            <w:r w:rsidR="00637470">
              <w:rPr>
                <w:rFonts w:ascii="Cambria" w:eastAsia="Cambria" w:hAnsi="Cambria" w:cs="Cambria"/>
              </w:rPr>
              <w:t>Madre</w:t>
            </w:r>
            <w:r w:rsidRPr="64152D38">
              <w:rPr>
                <w:rFonts w:ascii="Cambria" w:eastAsia="Cambria" w:hAnsi="Cambria" w:cs="Cambria"/>
              </w:rPr>
              <w:t>”}</w:t>
            </w:r>
          </w:p>
          <w:p w14:paraId="6258B2BC" w14:textId="77777777" w:rsidR="00F15474" w:rsidRPr="64152D38" w:rsidRDefault="00F15474" w:rsidP="00B643B2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CDB60D" w14:textId="7ED39118" w:rsidR="00F15474" w:rsidRDefault="00637470" w:rsidP="00B643B2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“Ruolo non valido; deve essere </w:t>
            </w:r>
            <w:r w:rsidR="00D20C7A">
              <w:rPr>
                <w:rFonts w:ascii="Calibri" w:eastAsia="Calibri" w:hAnsi="Calibri" w:cs="Calibri"/>
              </w:rPr>
              <w:t xml:space="preserve">o </w:t>
            </w:r>
            <w:r w:rsidR="00830A79">
              <w:rPr>
                <w:rFonts w:ascii="Calibri" w:eastAsia="Calibri" w:hAnsi="Calibri" w:cs="Calibri"/>
              </w:rPr>
              <w:t>uno Studente</w:t>
            </w:r>
            <w:r w:rsidR="00D20C7A">
              <w:rPr>
                <w:rFonts w:ascii="Calibri" w:eastAsia="Calibri" w:hAnsi="Calibri" w:cs="Calibri"/>
              </w:rPr>
              <w:t xml:space="preserve"> o un Genitore o un Docente”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CE162C" w14:textId="77777777" w:rsidR="00F15474" w:rsidRDefault="00F15474" w:rsidP="00B643B2">
            <w:pPr>
              <w:rPr>
                <w:rFonts w:ascii="Calibri" w:eastAsia="Calibri" w:hAnsi="Calibri" w:cs="Calibri"/>
              </w:rPr>
            </w:pPr>
          </w:p>
        </w:tc>
      </w:tr>
    </w:tbl>
    <w:p w14:paraId="6DCC9BC4" w14:textId="3F0D9DB8" w:rsidR="79C55DD3" w:rsidRDefault="79C55DD3" w:rsidP="79C55DD3">
      <w:pPr>
        <w:rPr>
          <w:highlight w:val="yellow"/>
        </w:rPr>
      </w:pPr>
    </w:p>
    <w:p w14:paraId="2AD2639A" w14:textId="3687508E" w:rsidR="36E3A9E1" w:rsidRDefault="36E3A9E1" w:rsidP="36E3A9E1">
      <w:pPr>
        <w:rPr>
          <w:highlight w:val="yellow"/>
        </w:rPr>
      </w:pPr>
    </w:p>
    <w:p w14:paraId="3C42E43A" w14:textId="21127240" w:rsidR="6E2DAD27" w:rsidRDefault="6E2DAD27">
      <w:r w:rsidRPr="7475ECC7">
        <w:rPr>
          <w:rFonts w:ascii="Cambria" w:eastAsia="Cambria" w:hAnsi="Cambria" w:cs="Cambria"/>
          <w:b/>
          <w:bCs/>
          <w:color w:val="0000FF"/>
        </w:rPr>
        <w:t xml:space="preserve">PIANO DI TEST UTILIZZANDO IL METODO DEL </w:t>
      </w:r>
      <w:r w:rsidRPr="7475ECC7">
        <w:rPr>
          <w:rFonts w:ascii="Cambria" w:eastAsia="Cambria" w:hAnsi="Cambria" w:cs="Cambria"/>
          <w:b/>
          <w:bCs/>
          <w:i/>
          <w:iCs/>
          <w:color w:val="0000FF"/>
        </w:rPr>
        <w:t xml:space="preserve">CATEGORY-PARTITION TESTING </w:t>
      </w:r>
      <w:r w:rsidRPr="7475ECC7">
        <w:rPr>
          <w:rFonts w:ascii="Cambria" w:eastAsia="Cambria" w:hAnsi="Cambria" w:cs="Cambria"/>
          <w:b/>
          <w:bCs/>
          <w:color w:val="0000FF"/>
        </w:rPr>
        <w:t>PER LA FUNZIONALITÀ “</w:t>
      </w:r>
      <w:proofErr w:type="spellStart"/>
      <w:r w:rsidRPr="7475ECC7">
        <w:rPr>
          <w:rFonts w:ascii="Cambria" w:eastAsia="Cambria" w:hAnsi="Cambria" w:cs="Cambria"/>
          <w:b/>
          <w:bCs/>
          <w:i/>
          <w:iCs/>
          <w:color w:val="0000FF"/>
        </w:rPr>
        <w:t>InserisciClasse</w:t>
      </w:r>
      <w:proofErr w:type="spellEnd"/>
      <w:r w:rsidRPr="7475ECC7">
        <w:rPr>
          <w:rFonts w:ascii="Cambria" w:eastAsia="Cambria" w:hAnsi="Cambria" w:cs="Cambria"/>
          <w:b/>
          <w:bCs/>
          <w:color w:val="0000FF"/>
        </w:rPr>
        <w:t>”.</w:t>
      </w:r>
    </w:p>
    <w:tbl>
      <w:tblPr>
        <w:tblStyle w:val="Grigliatabella"/>
        <w:tblW w:w="13650" w:type="dxa"/>
        <w:tblLayout w:type="fixed"/>
        <w:tblLook w:val="04A0" w:firstRow="1" w:lastRow="0" w:firstColumn="1" w:lastColumn="0" w:noHBand="0" w:noVBand="1"/>
      </w:tblPr>
      <w:tblGrid>
        <w:gridCol w:w="4620"/>
        <w:gridCol w:w="4800"/>
        <w:gridCol w:w="4230"/>
      </w:tblGrid>
      <w:tr w:rsidR="7475ECC7" w14:paraId="4FE9B725" w14:textId="77777777" w:rsidTr="48D76012">
        <w:trPr>
          <w:trHeight w:val="300"/>
        </w:trPr>
        <w:tc>
          <w:tcPr>
            <w:tcW w:w="4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51CDE" w14:textId="398BE7CA" w:rsidR="7475ECC7" w:rsidRDefault="7475ECC7" w:rsidP="7475ECC7">
            <w:pPr>
              <w:tabs>
                <w:tab w:val="center" w:pos="1378"/>
              </w:tabs>
            </w:pPr>
            <w:r w:rsidRPr="7475ECC7">
              <w:rPr>
                <w:rFonts w:ascii="Cambria" w:eastAsia="Cambria" w:hAnsi="Cambria" w:cs="Cambria"/>
                <w:b/>
                <w:bCs/>
                <w:color w:val="000090"/>
              </w:rPr>
              <w:t>ANNO</w:t>
            </w:r>
          </w:p>
        </w:tc>
        <w:tc>
          <w:tcPr>
            <w:tcW w:w="4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BA064A" w14:textId="36855055" w:rsidR="7475ECC7" w:rsidRDefault="7475ECC7">
            <w:r w:rsidRPr="7475ECC7">
              <w:rPr>
                <w:rFonts w:ascii="Cambria" w:eastAsia="Cambria" w:hAnsi="Cambria" w:cs="Cambria"/>
                <w:b/>
                <w:bCs/>
                <w:color w:val="000090"/>
              </w:rPr>
              <w:t>SEZIONE</w:t>
            </w:r>
          </w:p>
        </w:tc>
        <w:tc>
          <w:tcPr>
            <w:tcW w:w="4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52E2ED" w14:textId="645AFAAE" w:rsidR="7475ECC7" w:rsidRDefault="7475ECC7">
            <w:r w:rsidRPr="7475ECC7">
              <w:rPr>
                <w:rFonts w:ascii="Cambria" w:eastAsia="Cambria" w:hAnsi="Cambria" w:cs="Cambria"/>
                <w:b/>
                <w:bCs/>
                <w:color w:val="000090"/>
              </w:rPr>
              <w:t>ANNO SCOLASTICO</w:t>
            </w:r>
          </w:p>
        </w:tc>
      </w:tr>
      <w:tr w:rsidR="7475ECC7" w14:paraId="725C1CDC" w14:textId="77777777" w:rsidTr="48D76012">
        <w:trPr>
          <w:trHeight w:val="3540"/>
        </w:trPr>
        <w:tc>
          <w:tcPr>
            <w:tcW w:w="4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796C1F" w14:textId="4A08E2EB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= “I”</w:t>
            </w:r>
          </w:p>
          <w:p w14:paraId="4283628A" w14:textId="0E727F75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= “II”</w:t>
            </w:r>
          </w:p>
          <w:p w14:paraId="2D52BDAC" w14:textId="1932E915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= “III”</w:t>
            </w:r>
          </w:p>
          <w:p w14:paraId="5741CD53" w14:textId="49CAA239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= “IV”</w:t>
            </w:r>
          </w:p>
          <w:p w14:paraId="12472466" w14:textId="3EE26B58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= “V”</w:t>
            </w:r>
          </w:p>
          <w:p w14:paraId="30F75AAA" w14:textId="224A1AB5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proofErr w:type="gramStart"/>
            <w:r>
              <w:t>Stringa !</w:t>
            </w:r>
            <w:proofErr w:type="gramEnd"/>
            <w:r>
              <w:t>= dall’insieme di elementi {“I”,”II”,”III”,”IV”,”V”} [ERROR]</w:t>
            </w:r>
          </w:p>
        </w:tc>
        <w:tc>
          <w:tcPr>
            <w:tcW w:w="4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2092C9" w14:textId="7632A9A2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composta da un carattere alfabetico maiuscolo</w:t>
            </w:r>
          </w:p>
          <w:p w14:paraId="0DE990DD" w14:textId="77777777" w:rsidR="00AC6B29" w:rsidRDefault="00AC6B29" w:rsidP="008D633C">
            <w:pPr>
              <w:pStyle w:val="Paragrafoelenco"/>
              <w:numPr>
                <w:ilvl w:val="0"/>
                <w:numId w:val="20"/>
              </w:numPr>
            </w:pPr>
            <w:r>
              <w:t xml:space="preserve">Stringa di caratteri di </w:t>
            </w:r>
            <w:proofErr w:type="gramStart"/>
            <w:r>
              <w:t>lunghezza !</w:t>
            </w:r>
            <w:proofErr w:type="gramEnd"/>
            <w:r>
              <w:t>= 1 [ERROR]</w:t>
            </w:r>
          </w:p>
          <w:p w14:paraId="1D1B91B9" w14:textId="5B09E411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composta da un carattere alfabetico minuscolo [ERROR]</w:t>
            </w:r>
          </w:p>
          <w:p w14:paraId="192085B8" w14:textId="5311952C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composta da un carattere numerico [ERROR]</w:t>
            </w:r>
          </w:p>
          <w:p w14:paraId="1AF47EEA" w14:textId="52C96C6F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Stringa che contiene simboli non validi [ERROR]</w:t>
            </w:r>
          </w:p>
          <w:p w14:paraId="0582C66F" w14:textId="33F60BFF" w:rsidR="7475ECC7" w:rsidRDefault="7475ECC7">
            <w:r w:rsidRPr="7475ECC7"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42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056F8" w14:textId="16633146" w:rsidR="7475ECC7" w:rsidRDefault="60E81681" w:rsidP="008D633C">
            <w:pPr>
              <w:pStyle w:val="Paragrafoelenco"/>
              <w:numPr>
                <w:ilvl w:val="0"/>
                <w:numId w:val="20"/>
              </w:numPr>
            </w:pPr>
            <w:r>
              <w:t>Intero di lunghezza = 4 i cui valori sono &gt;= 1900 e &lt;= 2100</w:t>
            </w:r>
          </w:p>
          <w:p w14:paraId="42C103F8" w14:textId="3AD888CC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Intero di lunghezza &lt; 4 [ERROR]</w:t>
            </w:r>
          </w:p>
          <w:p w14:paraId="289BCEDE" w14:textId="69A5CBEC" w:rsidR="7475ECC7" w:rsidRDefault="7475ECC7" w:rsidP="008D633C">
            <w:pPr>
              <w:pStyle w:val="Paragrafoelenco"/>
              <w:numPr>
                <w:ilvl w:val="0"/>
                <w:numId w:val="20"/>
              </w:numPr>
            </w:pPr>
            <w:r>
              <w:t>Intero di lunghezza &gt; 4 [ERROR]</w:t>
            </w:r>
          </w:p>
          <w:p w14:paraId="6ED60608" w14:textId="24559C2B" w:rsidR="7475ECC7" w:rsidRDefault="7475ECC7" w:rsidP="4EF512AB">
            <w:pPr>
              <w:pStyle w:val="Paragrafoelenco"/>
            </w:pPr>
          </w:p>
        </w:tc>
      </w:tr>
    </w:tbl>
    <w:p w14:paraId="3A97080B" w14:textId="126B19A4" w:rsidR="6E2DAD27" w:rsidRDefault="6E2DAD27">
      <w:r w:rsidRPr="7475ECC7">
        <w:rPr>
          <w:rFonts w:ascii="Cambria" w:eastAsia="Cambria" w:hAnsi="Cambria" w:cs="Cambria"/>
          <w:highlight w:val="yellow"/>
        </w:rPr>
        <w:t xml:space="preserve"> </w:t>
      </w:r>
    </w:p>
    <w:p w14:paraId="487E0072" w14:textId="764F8C4D" w:rsidR="6E2DAD27" w:rsidRDefault="6E2DAD27" w:rsidP="502740C8">
      <w:pPr>
        <w:rPr>
          <w:rFonts w:ascii="Constantia" w:eastAsia="Constantia" w:hAnsi="Constantia" w:cs="Constantia"/>
        </w:rPr>
      </w:pPr>
      <w:r w:rsidRPr="7475ECC7">
        <w:rPr>
          <w:rFonts w:ascii="Constantia" w:eastAsia="Constantia" w:hAnsi="Constantia" w:cs="Constantia"/>
        </w:rPr>
        <w:t xml:space="preserve">Il numero di test da effettuarsi senza particolari vincoli è: </w:t>
      </w:r>
      <m:oMath>
        <m:r>
          <w:rPr>
            <w:rFonts w:ascii="Cambria Math" w:hAnsi="Cambria Math"/>
          </w:rPr>
          <m:t>6*5*3=90</m:t>
        </m:r>
      </m:oMath>
    </w:p>
    <w:p w14:paraId="7E760B0B" w14:textId="4651D76F" w:rsidR="6E2DAD27" w:rsidRDefault="6E2DAD27">
      <w:pPr>
        <w:rPr>
          <w:rFonts w:ascii="Constantia" w:eastAsia="Constantia" w:hAnsi="Constantia" w:cs="Constantia"/>
        </w:rPr>
      </w:pPr>
      <w:r w:rsidRPr="7475ECC7">
        <w:rPr>
          <w:rFonts w:ascii="Constantia" w:eastAsia="Constantia" w:hAnsi="Constantia" w:cs="Constantia"/>
        </w:rPr>
        <w:t>Introduciamo i vincoli [ERROR</w:t>
      </w:r>
      <w:proofErr w:type="gramStart"/>
      <w:r w:rsidRPr="7475ECC7">
        <w:rPr>
          <w:rFonts w:ascii="Constantia" w:eastAsia="Constantia" w:hAnsi="Constantia" w:cs="Constantia"/>
        </w:rPr>
        <w:t>] .</w:t>
      </w:r>
      <w:proofErr w:type="gramEnd"/>
    </w:p>
    <w:p w14:paraId="19AD07F5" w14:textId="11E35BBD" w:rsidR="6E2DAD27" w:rsidRDefault="6E2DAD27">
      <w:r w:rsidRPr="7475ECC7">
        <w:rPr>
          <w:rFonts w:ascii="Cambria" w:eastAsia="Cambria" w:hAnsi="Cambria" w:cs="Cambria"/>
        </w:rPr>
        <w:t xml:space="preserve">Il numero di test da eseguire per testare singolarmente i vincoli è </w:t>
      </w:r>
      <w:r w:rsidR="00525CD8">
        <w:rPr>
          <w:rFonts w:ascii="Cambria" w:eastAsia="Cambria" w:hAnsi="Cambria" w:cs="Cambria"/>
        </w:rPr>
        <w:t>7</w:t>
      </w:r>
      <w:r w:rsidRPr="7475ECC7">
        <w:rPr>
          <w:rFonts w:ascii="Cambria" w:eastAsia="Cambria" w:hAnsi="Cambria" w:cs="Cambria"/>
        </w:rPr>
        <w:t xml:space="preserve"> (1 per Anno, </w:t>
      </w:r>
      <w:r w:rsidR="00FF4A0C">
        <w:rPr>
          <w:rFonts w:ascii="Cambria" w:eastAsia="Cambria" w:hAnsi="Cambria" w:cs="Cambria"/>
        </w:rPr>
        <w:t>4</w:t>
      </w:r>
      <w:r w:rsidRPr="7475ECC7">
        <w:rPr>
          <w:rFonts w:ascii="Cambria" w:eastAsia="Cambria" w:hAnsi="Cambria" w:cs="Cambria"/>
        </w:rPr>
        <w:t xml:space="preserve"> per Sezione, </w:t>
      </w:r>
      <w:r w:rsidR="5C760919" w:rsidRPr="4EF512AB">
        <w:rPr>
          <w:rFonts w:ascii="Cambria" w:eastAsia="Cambria" w:hAnsi="Cambria" w:cs="Cambria"/>
        </w:rPr>
        <w:t>2</w:t>
      </w:r>
      <w:r w:rsidRPr="7475ECC7">
        <w:rPr>
          <w:rFonts w:ascii="Cambria" w:eastAsia="Cambria" w:hAnsi="Cambria" w:cs="Cambria"/>
        </w:rPr>
        <w:t xml:space="preserve"> per </w:t>
      </w:r>
      <w:proofErr w:type="spellStart"/>
      <w:r w:rsidRPr="7475ECC7">
        <w:rPr>
          <w:rFonts w:ascii="Cambria" w:eastAsia="Cambria" w:hAnsi="Cambria" w:cs="Cambria"/>
        </w:rPr>
        <w:t>AnnoScolastico</w:t>
      </w:r>
      <w:proofErr w:type="spellEnd"/>
      <w:r w:rsidRPr="7475ECC7">
        <w:rPr>
          <w:rFonts w:ascii="Cambria" w:eastAsia="Cambria" w:hAnsi="Cambria" w:cs="Cambria"/>
        </w:rPr>
        <w:t>)</w:t>
      </w:r>
    </w:p>
    <w:p w14:paraId="5B73FC6B" w14:textId="2D64204F" w:rsidR="6E2DAD27" w:rsidRDefault="6E2DAD27">
      <w:pPr>
        <w:rPr>
          <w:rFonts w:ascii="Cambria" w:eastAsia="Cambria" w:hAnsi="Cambria" w:cs="Cambria"/>
        </w:rPr>
      </w:pPr>
      <w:r w:rsidRPr="7475ECC7">
        <w:rPr>
          <w:rFonts w:ascii="Cambria" w:eastAsia="Cambria" w:hAnsi="Cambria" w:cs="Cambria"/>
        </w:rPr>
        <w:t xml:space="preserve">Il numero di test risultante è: (5*1*1) + </w:t>
      </w:r>
      <w:r w:rsidR="00525CD8">
        <w:rPr>
          <w:rFonts w:ascii="Cambria" w:eastAsia="Cambria" w:hAnsi="Cambria" w:cs="Cambria"/>
        </w:rPr>
        <w:t>7</w:t>
      </w:r>
      <w:r w:rsidR="56BFA539" w:rsidRPr="4EF512AB">
        <w:rPr>
          <w:rFonts w:ascii="Cambria" w:eastAsia="Cambria" w:hAnsi="Cambria" w:cs="Cambria"/>
        </w:rPr>
        <w:t xml:space="preserve"> = </w:t>
      </w:r>
      <w:r w:rsidR="00525CD8">
        <w:rPr>
          <w:rFonts w:ascii="Cambria" w:eastAsia="Cambria" w:hAnsi="Cambria" w:cs="Cambria"/>
        </w:rPr>
        <w:t>12</w:t>
      </w:r>
    </w:p>
    <w:p w14:paraId="7C182372" w14:textId="77777777" w:rsidR="00747570" w:rsidRDefault="00747570">
      <w:pPr>
        <w:rPr>
          <w:rFonts w:ascii="Cambria" w:eastAsia="Cambria" w:hAnsi="Cambria" w:cs="Cambria"/>
        </w:rPr>
      </w:pPr>
    </w:p>
    <w:p w14:paraId="49FD867B" w14:textId="77777777" w:rsidR="00747570" w:rsidRDefault="00747570">
      <w:pPr>
        <w:rPr>
          <w:rFonts w:ascii="Cambria" w:eastAsia="Cambria" w:hAnsi="Cambria" w:cs="Cambria"/>
        </w:rPr>
      </w:pPr>
    </w:p>
    <w:p w14:paraId="5752AE0D" w14:textId="77777777" w:rsidR="00747570" w:rsidRDefault="00747570">
      <w:pPr>
        <w:rPr>
          <w:rFonts w:ascii="Cambria" w:eastAsia="Cambria" w:hAnsi="Cambria" w:cs="Cambria"/>
        </w:rPr>
      </w:pPr>
    </w:p>
    <w:p w14:paraId="0E6D3D03" w14:textId="77777777" w:rsidR="00747570" w:rsidRDefault="00747570">
      <w:pPr>
        <w:rPr>
          <w:rFonts w:ascii="Cambria" w:eastAsia="Cambria" w:hAnsi="Cambria" w:cs="Cambria"/>
        </w:rPr>
      </w:pPr>
    </w:p>
    <w:p w14:paraId="6254FD13" w14:textId="77777777" w:rsidR="00747570" w:rsidRDefault="00747570">
      <w:pPr>
        <w:rPr>
          <w:rFonts w:ascii="Cambria" w:eastAsia="Cambria" w:hAnsi="Cambria" w:cs="Cambria"/>
        </w:rPr>
      </w:pPr>
    </w:p>
    <w:p w14:paraId="7DCC1729" w14:textId="77777777" w:rsidR="00747570" w:rsidRDefault="00747570">
      <w:pPr>
        <w:rPr>
          <w:rFonts w:ascii="Cambria" w:eastAsia="Cambria" w:hAnsi="Cambria" w:cs="Cambria"/>
        </w:rPr>
      </w:pPr>
    </w:p>
    <w:p w14:paraId="65823C65" w14:textId="77777777" w:rsidR="00747570" w:rsidRDefault="00747570"/>
    <w:p w14:paraId="33E6A810" w14:textId="5588FB07" w:rsidR="6E2DAD27" w:rsidRDefault="6E2DAD27">
      <w:r w:rsidRPr="7475ECC7">
        <w:rPr>
          <w:rFonts w:ascii="Cambria" w:eastAsia="Cambria" w:hAnsi="Cambria" w:cs="Cambria"/>
        </w:rPr>
        <w:t xml:space="preserve"> </w:t>
      </w:r>
    </w:p>
    <w:p w14:paraId="6C661133" w14:textId="33937873" w:rsidR="6E2DAD27" w:rsidRPr="00B7483A" w:rsidRDefault="00B7483A" w:rsidP="00B7483A">
      <w:pPr>
        <w:autoSpaceDE w:val="0"/>
        <w:jc w:val="both"/>
        <w:rPr>
          <w:b/>
          <w:color w:val="0000FF"/>
        </w:rPr>
      </w:pPr>
      <w:r>
        <w:rPr>
          <w:b/>
          <w:color w:val="0000FF"/>
        </w:rPr>
        <w:lastRenderedPageBreak/>
        <w:t>TEST SUITE</w:t>
      </w:r>
    </w:p>
    <w:p w14:paraId="75C28AB3" w14:textId="548CF08F" w:rsidR="6E2DAD27" w:rsidRDefault="6E2DAD27" w:rsidP="7475ECC7">
      <w:pPr>
        <w:jc w:val="both"/>
      </w:pPr>
      <w:r w:rsidRPr="7475ECC7">
        <w:rPr>
          <w:rFonts w:ascii="Cambria" w:eastAsia="Cambria" w:hAnsi="Cambria" w:cs="Cambria"/>
          <w:b/>
          <w:bCs/>
          <w:color w:val="0000FF"/>
        </w:rPr>
        <w:t xml:space="preserve"> </w:t>
      </w:r>
    </w:p>
    <w:tbl>
      <w:tblPr>
        <w:tblW w:w="14175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855"/>
        <w:gridCol w:w="1575"/>
        <w:gridCol w:w="2385"/>
        <w:gridCol w:w="1815"/>
        <w:gridCol w:w="3210"/>
        <w:gridCol w:w="2490"/>
        <w:gridCol w:w="1845"/>
      </w:tblGrid>
      <w:tr w:rsidR="7475ECC7" w14:paraId="604C156F" w14:textId="77777777" w:rsidTr="6901129A">
        <w:trPr>
          <w:trHeight w:val="735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6C537" w14:textId="4B3FA2EE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Test Case ID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58BDC4" w14:textId="6A4728C1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Descrizione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C2D928" w14:textId="6B2E91FC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Classi di equivalenza coperte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29C4DD" w14:textId="6A4230B4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Pre-condizioni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85B887" w14:textId="7238B550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Input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6C72D9" w14:textId="24B45829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Output Attesi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E39E1E" w14:textId="36EF1DCC" w:rsidR="7475ECC7" w:rsidRDefault="7475ECC7">
            <w:r w:rsidRPr="7475ECC7">
              <w:rPr>
                <w:rFonts w:ascii="Calibri" w:eastAsia="Calibri" w:hAnsi="Calibri" w:cs="Calibri"/>
                <w:b/>
                <w:bCs/>
                <w:color w:val="000090"/>
              </w:rPr>
              <w:t>Post-condizioni Attese</w:t>
            </w:r>
          </w:p>
        </w:tc>
      </w:tr>
      <w:tr w:rsidR="7475ECC7" w14:paraId="4246841B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80B885" w14:textId="35DB7161" w:rsidR="7475ECC7" w:rsidRDefault="7475ECC7">
            <w:r w:rsidRPr="7475ECC7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D7FA61" w14:textId="5BE37D85" w:rsidR="7475ECC7" w:rsidRDefault="7475ECC7">
            <w:r w:rsidRPr="7475ECC7">
              <w:rPr>
                <w:rFonts w:ascii="Calibri" w:eastAsia="Calibri" w:hAnsi="Calibri" w:cs="Calibri"/>
              </w:rPr>
              <w:t>Tutti input validi con Anno = “I”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C8759D" w14:textId="5B724A43" w:rsidR="7475ECC7" w:rsidRDefault="7475ECC7">
            <w:r w:rsidRPr="7475ECC7">
              <w:rPr>
                <w:rFonts w:ascii="Calibri" w:eastAsia="Calibri" w:hAnsi="Calibri" w:cs="Calibri"/>
              </w:rPr>
              <w:t>Anno = “I” valido</w:t>
            </w:r>
          </w:p>
          <w:p w14:paraId="4E5DDCE8" w14:textId="4CE1D0E1" w:rsidR="7475ECC7" w:rsidRDefault="7475ECC7">
            <w:r w:rsidRPr="7475ECC7">
              <w:rPr>
                <w:rFonts w:ascii="Calibri" w:eastAsia="Calibri" w:hAnsi="Calibri" w:cs="Calibri"/>
              </w:rPr>
              <w:t>Sezione valida</w:t>
            </w:r>
          </w:p>
          <w:p w14:paraId="25D0FE66" w14:textId="24AA6799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valido</w:t>
            </w:r>
          </w:p>
          <w:p w14:paraId="743295F9" w14:textId="653E5797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FBBDA5" w14:textId="26A5817C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C74688" w14:textId="45178970" w:rsidR="7475ECC7" w:rsidRDefault="7475ECC7">
            <w:r w:rsidRPr="7475ECC7">
              <w:rPr>
                <w:rFonts w:ascii="Calibri" w:eastAsia="Calibri" w:hAnsi="Calibri" w:cs="Calibri"/>
              </w:rPr>
              <w:t>{Anno: “I”,</w:t>
            </w:r>
          </w:p>
          <w:p w14:paraId="72E835AA" w14:textId="66C72482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139EE29F" w14:textId="55EB0668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28FD4D0F" w14:textId="0EBBC559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684C4B" w14:textId="6A2DF29A" w:rsidR="7475ECC7" w:rsidRDefault="7475ECC7">
            <w:r w:rsidRPr="002301D1">
              <w:rPr>
                <w:rFonts w:ascii="Calibri" w:eastAsia="Calibri" w:hAnsi="Calibri" w:cs="Calibri"/>
              </w:rPr>
              <w:t>“CLASSE CREATA”</w:t>
            </w:r>
          </w:p>
          <w:p w14:paraId="329BD16B" w14:textId="2D5F51BF" w:rsidR="7475ECC7" w:rsidRDefault="7475ECC7">
            <w:r w:rsidRPr="002301D1">
              <w:rPr>
                <w:rFonts w:ascii="Calibri" w:eastAsia="Calibri" w:hAnsi="Calibri" w:cs="Calibri"/>
              </w:rPr>
              <w:t>e aggiunta all’anno scolastico di un trattino con l’anno consecutivo a quello inserito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BDA2A2" w14:textId="4E346183" w:rsidR="7475ECC7" w:rsidRDefault="7475ECC7"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Classe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Creata</w:t>
            </w:r>
            <w:proofErr w:type="spellEnd"/>
          </w:p>
        </w:tc>
      </w:tr>
      <w:tr w:rsidR="7475ECC7" w14:paraId="2A2B3C3A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21AB02" w14:textId="10F0C6B0" w:rsidR="7475ECC7" w:rsidRDefault="7475ECC7">
            <w:r w:rsidRPr="7475ECC7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5A5E52" w14:textId="771ABEC4" w:rsidR="7475ECC7" w:rsidRDefault="7475ECC7">
            <w:r w:rsidRPr="7475ECC7">
              <w:rPr>
                <w:rFonts w:ascii="Calibri" w:eastAsia="Calibri" w:hAnsi="Calibri" w:cs="Calibri"/>
              </w:rPr>
              <w:t>Tutti input validi con Anno = “II”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04C739" w14:textId="79A342E9" w:rsidR="7475ECC7" w:rsidRDefault="7475ECC7">
            <w:r w:rsidRPr="7475ECC7">
              <w:rPr>
                <w:rFonts w:ascii="Calibri" w:eastAsia="Calibri" w:hAnsi="Calibri" w:cs="Calibri"/>
              </w:rPr>
              <w:t>Anno = “II” valido</w:t>
            </w:r>
          </w:p>
          <w:p w14:paraId="5A38634D" w14:textId="411F5C3F" w:rsidR="7475ECC7" w:rsidRDefault="7475ECC7">
            <w:r w:rsidRPr="7475ECC7">
              <w:rPr>
                <w:rFonts w:ascii="Calibri" w:eastAsia="Calibri" w:hAnsi="Calibri" w:cs="Calibri"/>
              </w:rPr>
              <w:t>Sezione valida</w:t>
            </w:r>
          </w:p>
          <w:p w14:paraId="53705B49" w14:textId="47EF1388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valido</w:t>
            </w:r>
          </w:p>
          <w:p w14:paraId="02542EDD" w14:textId="039E29E2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5A7CE5" w14:textId="146A9995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EBF0D1" w14:textId="14A0CCE3" w:rsidR="7475ECC7" w:rsidRDefault="7475ECC7">
            <w:r w:rsidRPr="7475ECC7">
              <w:rPr>
                <w:rFonts w:ascii="Calibri" w:eastAsia="Calibri" w:hAnsi="Calibri" w:cs="Calibri"/>
              </w:rPr>
              <w:t>{Anno: “II”,</w:t>
            </w:r>
          </w:p>
          <w:p w14:paraId="299E5C27" w14:textId="74A792B5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7B93FE03" w14:textId="4933878F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493E5E6D" w14:textId="1028F205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33EEFA" w14:textId="47F6C878" w:rsidR="7475ECC7" w:rsidRDefault="7475ECC7">
            <w:r w:rsidRPr="002301D1">
              <w:rPr>
                <w:rFonts w:ascii="Calibri" w:eastAsia="Calibri" w:hAnsi="Calibri" w:cs="Calibri"/>
              </w:rPr>
              <w:t>“CLASSE CREATA”</w:t>
            </w:r>
          </w:p>
          <w:p w14:paraId="17109605" w14:textId="6630F659" w:rsidR="7475ECC7" w:rsidRDefault="7475ECC7">
            <w:r w:rsidRPr="002301D1">
              <w:rPr>
                <w:rFonts w:ascii="Calibri" w:eastAsia="Calibri" w:hAnsi="Calibri" w:cs="Calibri"/>
              </w:rPr>
              <w:t>e aggiunta all’anno scolastico di un trattino con l’anno consecutivo a quello inserito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47C241" w14:textId="13C9D062" w:rsidR="7475ECC7" w:rsidRDefault="7475ECC7"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Classe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Creata</w:t>
            </w:r>
            <w:proofErr w:type="spellEnd"/>
          </w:p>
        </w:tc>
      </w:tr>
      <w:tr w:rsidR="7475ECC7" w14:paraId="7EE7FB77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23F9BA" w14:textId="6C2B92C6" w:rsidR="7475ECC7" w:rsidRDefault="7475ECC7">
            <w:r w:rsidRPr="7475ECC7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FEC627" w14:textId="70796C12" w:rsidR="7475ECC7" w:rsidRDefault="7475ECC7">
            <w:r w:rsidRPr="7475ECC7">
              <w:rPr>
                <w:rFonts w:ascii="Calibri" w:eastAsia="Calibri" w:hAnsi="Calibri" w:cs="Calibri"/>
              </w:rPr>
              <w:t>Tutti input validi con Anno = “III”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5EA6ED" w14:textId="0432E678" w:rsidR="7475ECC7" w:rsidRDefault="7475ECC7">
            <w:r w:rsidRPr="7475ECC7">
              <w:rPr>
                <w:rFonts w:ascii="Calibri" w:eastAsia="Calibri" w:hAnsi="Calibri" w:cs="Calibri"/>
              </w:rPr>
              <w:t>Anno = “III” valido</w:t>
            </w:r>
          </w:p>
          <w:p w14:paraId="7FFD74B8" w14:textId="28EA108D" w:rsidR="7475ECC7" w:rsidRDefault="7475ECC7">
            <w:r w:rsidRPr="7475ECC7">
              <w:rPr>
                <w:rFonts w:ascii="Calibri" w:eastAsia="Calibri" w:hAnsi="Calibri" w:cs="Calibri"/>
              </w:rPr>
              <w:t>Sezione valida</w:t>
            </w:r>
          </w:p>
          <w:p w14:paraId="790BCA8E" w14:textId="539D6CCE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valido</w:t>
            </w:r>
          </w:p>
          <w:p w14:paraId="449D9114" w14:textId="58F2D08E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064EA6" w14:textId="7BA92A33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D44BB0" w14:textId="196BD013" w:rsidR="7475ECC7" w:rsidRDefault="7475ECC7">
            <w:r w:rsidRPr="7475ECC7">
              <w:rPr>
                <w:rFonts w:ascii="Calibri" w:eastAsia="Calibri" w:hAnsi="Calibri" w:cs="Calibri"/>
              </w:rPr>
              <w:t>{Anno: “III”,</w:t>
            </w:r>
          </w:p>
          <w:p w14:paraId="6E68FC85" w14:textId="3ED490EE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042E4798" w14:textId="22FFF1FA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52422909" w14:textId="19CC800E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F99EDF" w14:textId="4F16DB9D" w:rsidR="7475ECC7" w:rsidRDefault="7475ECC7">
            <w:r w:rsidRPr="002301D1">
              <w:rPr>
                <w:rFonts w:ascii="Calibri" w:eastAsia="Calibri" w:hAnsi="Calibri" w:cs="Calibri"/>
              </w:rPr>
              <w:t>“CLASSE CREATA”</w:t>
            </w:r>
          </w:p>
          <w:p w14:paraId="22B6C56B" w14:textId="3B36A7CB" w:rsidR="7475ECC7" w:rsidRDefault="7475ECC7">
            <w:r w:rsidRPr="002301D1">
              <w:rPr>
                <w:rFonts w:ascii="Calibri" w:eastAsia="Calibri" w:hAnsi="Calibri" w:cs="Calibri"/>
              </w:rPr>
              <w:t>e aggiunta all’anno scolastico di un trattino con l’anno consecutivo a quello inserito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B9B215" w14:textId="2DBED170" w:rsidR="7475ECC7" w:rsidRDefault="7475ECC7"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Classe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Creata</w:t>
            </w:r>
            <w:proofErr w:type="spellEnd"/>
          </w:p>
        </w:tc>
      </w:tr>
      <w:tr w:rsidR="7475ECC7" w14:paraId="2FC8086C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C851B9" w14:textId="32E8814C" w:rsidR="7475ECC7" w:rsidRDefault="7475ECC7">
            <w:r w:rsidRPr="7475ECC7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E2A11E" w14:textId="01E2B8A5" w:rsidR="7475ECC7" w:rsidRDefault="7475ECC7">
            <w:r w:rsidRPr="7475ECC7">
              <w:rPr>
                <w:rFonts w:ascii="Calibri" w:eastAsia="Calibri" w:hAnsi="Calibri" w:cs="Calibri"/>
              </w:rPr>
              <w:t>Tutti input validi con Anno = “IV”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3FF81E" w14:textId="5C41641C" w:rsidR="7475ECC7" w:rsidRDefault="7475ECC7">
            <w:r w:rsidRPr="7475ECC7">
              <w:rPr>
                <w:rFonts w:ascii="Calibri" w:eastAsia="Calibri" w:hAnsi="Calibri" w:cs="Calibri"/>
              </w:rPr>
              <w:t>Anno = “IV” valido</w:t>
            </w:r>
          </w:p>
          <w:p w14:paraId="09897103" w14:textId="6FDCE24F" w:rsidR="7475ECC7" w:rsidRDefault="7475ECC7">
            <w:r w:rsidRPr="7475ECC7">
              <w:rPr>
                <w:rFonts w:ascii="Calibri" w:eastAsia="Calibri" w:hAnsi="Calibri" w:cs="Calibri"/>
              </w:rPr>
              <w:t>Sezione valida</w:t>
            </w:r>
          </w:p>
          <w:p w14:paraId="1629EA05" w14:textId="1ED2F29F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valido</w:t>
            </w:r>
          </w:p>
          <w:p w14:paraId="6DBE7F0C" w14:textId="78032BE3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1D11EA" w14:textId="0D4CB1C2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92B2F" w14:textId="6F9653B1" w:rsidR="7475ECC7" w:rsidRDefault="7475ECC7">
            <w:r w:rsidRPr="7475ECC7">
              <w:rPr>
                <w:rFonts w:ascii="Calibri" w:eastAsia="Calibri" w:hAnsi="Calibri" w:cs="Calibri"/>
              </w:rPr>
              <w:t>{Anno: “IV”,</w:t>
            </w:r>
          </w:p>
          <w:p w14:paraId="29E4CB0B" w14:textId="096C8D6D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1D9F34FC" w14:textId="66ABCD27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2A7EA896" w14:textId="77E499B4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0531D0" w14:textId="295F08CB" w:rsidR="7475ECC7" w:rsidRDefault="7475ECC7">
            <w:r w:rsidRPr="002301D1">
              <w:rPr>
                <w:rFonts w:ascii="Calibri" w:eastAsia="Calibri" w:hAnsi="Calibri" w:cs="Calibri"/>
              </w:rPr>
              <w:t>“CLASSE CREATA”</w:t>
            </w:r>
          </w:p>
          <w:p w14:paraId="12E03582" w14:textId="267B1747" w:rsidR="7475ECC7" w:rsidRDefault="7475ECC7">
            <w:r w:rsidRPr="002301D1">
              <w:rPr>
                <w:rFonts w:ascii="Calibri" w:eastAsia="Calibri" w:hAnsi="Calibri" w:cs="Calibri"/>
              </w:rPr>
              <w:t>e aggiunta all’anno scolastico di un trattino con l’anno consecutivo a quello inserito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0D8AAA" w14:textId="2E8E69F8" w:rsidR="7475ECC7" w:rsidRDefault="7475ECC7"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Classe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Creata</w:t>
            </w:r>
            <w:proofErr w:type="spellEnd"/>
          </w:p>
        </w:tc>
      </w:tr>
      <w:tr w:rsidR="7475ECC7" w14:paraId="785EEBA7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C6E5DD" w14:textId="5172AC2B" w:rsidR="7475ECC7" w:rsidRDefault="7475ECC7">
            <w:r w:rsidRPr="7475ECC7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284597" w14:textId="47265513" w:rsidR="7475ECC7" w:rsidRDefault="7475ECC7">
            <w:r w:rsidRPr="7475ECC7">
              <w:rPr>
                <w:rFonts w:ascii="Calibri" w:eastAsia="Calibri" w:hAnsi="Calibri" w:cs="Calibri"/>
              </w:rPr>
              <w:t>Tutti input validi con Anno = “V”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7E2DCE" w14:textId="39EE4E85" w:rsidR="7475ECC7" w:rsidRDefault="7475ECC7">
            <w:r w:rsidRPr="7475ECC7">
              <w:rPr>
                <w:rFonts w:ascii="Calibri" w:eastAsia="Calibri" w:hAnsi="Calibri" w:cs="Calibri"/>
              </w:rPr>
              <w:t>Anno = “V” valido</w:t>
            </w:r>
          </w:p>
          <w:p w14:paraId="0E50434C" w14:textId="427DA664" w:rsidR="7475ECC7" w:rsidRDefault="7475ECC7">
            <w:r w:rsidRPr="7475ECC7">
              <w:rPr>
                <w:rFonts w:ascii="Calibri" w:eastAsia="Calibri" w:hAnsi="Calibri" w:cs="Calibri"/>
              </w:rPr>
              <w:t>Sezione valida</w:t>
            </w:r>
          </w:p>
          <w:p w14:paraId="1C0014AC" w14:textId="2E43C81F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valido</w:t>
            </w:r>
          </w:p>
          <w:p w14:paraId="1521E50E" w14:textId="6EEE383A" w:rsidR="7475ECC7" w:rsidRDefault="7475ECC7">
            <w:r w:rsidRPr="7475ECC7">
              <w:rPr>
                <w:rFonts w:ascii="Calibri" w:eastAsia="Calibri" w:hAnsi="Calibri" w:cs="Calibri"/>
              </w:rPr>
              <w:lastRenderedPageBreak/>
              <w:t xml:space="preserve"> 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ECC537" w14:textId="62CBE6D5" w:rsidR="7475ECC7" w:rsidRDefault="7475ECC7">
            <w:r w:rsidRPr="7475ECC7">
              <w:rPr>
                <w:rFonts w:ascii="Calibri" w:eastAsia="Calibri" w:hAnsi="Calibri" w:cs="Calibri"/>
              </w:rPr>
              <w:lastRenderedPageBreak/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98A64" w14:textId="19D3E207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167CC461" w14:textId="27136185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6A85C29E" w14:textId="5BC5472C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49F6CEBF" w14:textId="11989ECB" w:rsidR="7475ECC7" w:rsidRDefault="7475ECC7">
            <w:r w:rsidRPr="7475ECC7">
              <w:rPr>
                <w:rFonts w:ascii="Calibri" w:eastAsia="Calibri" w:hAnsi="Calibri" w:cs="Calibri"/>
              </w:rPr>
              <w:lastRenderedPageBreak/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9F3EA5" w14:textId="795E6615" w:rsidR="7475ECC7" w:rsidRDefault="7475ECC7">
            <w:r w:rsidRPr="002301D1">
              <w:rPr>
                <w:rFonts w:ascii="Calibri" w:eastAsia="Calibri" w:hAnsi="Calibri" w:cs="Calibri"/>
              </w:rPr>
              <w:lastRenderedPageBreak/>
              <w:t>“CLASSE CREATA”</w:t>
            </w:r>
          </w:p>
          <w:p w14:paraId="6C3EED7B" w14:textId="22049B04" w:rsidR="7475ECC7" w:rsidRDefault="7475ECC7">
            <w:r w:rsidRPr="002301D1">
              <w:rPr>
                <w:rFonts w:ascii="Calibri" w:eastAsia="Calibri" w:hAnsi="Calibri" w:cs="Calibri"/>
              </w:rPr>
              <w:t xml:space="preserve">e aggiunta all’anno scolastico di un </w:t>
            </w:r>
            <w:r w:rsidRPr="002301D1">
              <w:rPr>
                <w:rFonts w:ascii="Calibri" w:eastAsia="Calibri" w:hAnsi="Calibri" w:cs="Calibri"/>
              </w:rPr>
              <w:lastRenderedPageBreak/>
              <w:t>trattino con l’anno consecutivo a quello inserito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2E7669" w14:textId="6B6DE0A2" w:rsidR="7475ECC7" w:rsidRDefault="7475ECC7"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lastRenderedPageBreak/>
              <w:t>Classe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Creata</w:t>
            </w:r>
            <w:proofErr w:type="spellEnd"/>
          </w:p>
        </w:tc>
      </w:tr>
      <w:tr w:rsidR="7475ECC7" w14:paraId="027E3179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BA691B" w14:textId="08E707B8" w:rsidR="7475ECC7" w:rsidRDefault="7475ECC7">
            <w:r w:rsidRPr="7475ECC7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3195DC" w14:textId="3359B558" w:rsidR="7475ECC7" w:rsidRDefault="7475ECC7">
            <w:r w:rsidRPr="7475ECC7">
              <w:rPr>
                <w:rFonts w:ascii="Calibri" w:eastAsia="Calibri" w:hAnsi="Calibri" w:cs="Calibri"/>
              </w:rPr>
              <w:t xml:space="preserve">Anno stringa non appartenente all’insieme degli anni validi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226C4" w14:textId="30F41BA5" w:rsidR="7475ECC7" w:rsidRDefault="7475ECC7">
            <w:r w:rsidRPr="7475ECC7">
              <w:rPr>
                <w:rFonts w:ascii="Calibri" w:eastAsia="Calibri" w:hAnsi="Calibri" w:cs="Calibri"/>
              </w:rPr>
              <w:t xml:space="preserve">Anno </w:t>
            </w:r>
            <w:proofErr w:type="gramStart"/>
            <w:r w:rsidRPr="7475ECC7">
              <w:rPr>
                <w:rFonts w:ascii="Cambria" w:eastAsia="Cambria" w:hAnsi="Cambria" w:cs="Cambria"/>
              </w:rPr>
              <w:t>stringa !</w:t>
            </w:r>
            <w:proofErr w:type="gramEnd"/>
            <w:r w:rsidRPr="7475ECC7">
              <w:rPr>
                <w:rFonts w:ascii="Cambria" w:eastAsia="Cambria" w:hAnsi="Cambria" w:cs="Cambria"/>
              </w:rPr>
              <w:t>= dall’insieme di elementi {“I”,”II”,”III”,”IV”,”V”} [ERROR]</w:t>
            </w:r>
          </w:p>
          <w:p w14:paraId="01E45E6F" w14:textId="642DB8FE" w:rsidR="7475ECC7" w:rsidRDefault="7475ECC7">
            <w:r w:rsidRPr="7475ECC7">
              <w:rPr>
                <w:rFonts w:ascii="Calibri" w:eastAsia="Calibri" w:hAnsi="Calibri" w:cs="Calibri"/>
              </w:rPr>
              <w:t>Sezione</w:t>
            </w:r>
            <w:r w:rsidR="009A79CB">
              <w:rPr>
                <w:rFonts w:ascii="Calibri" w:eastAsia="Calibri" w:hAnsi="Calibri" w:cs="Calibri"/>
              </w:rPr>
              <w:t xml:space="preserve"> valida</w:t>
            </w:r>
            <w:r w:rsidRPr="7475ECC7">
              <w:rPr>
                <w:rFonts w:ascii="Calibri" w:eastAsia="Calibri" w:hAnsi="Calibri" w:cs="Calibri"/>
              </w:rPr>
              <w:t xml:space="preserve">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validi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A066E" w14:textId="617B9DAD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92C2F" w14:textId="642907FE" w:rsidR="7475ECC7" w:rsidRDefault="7475ECC7">
            <w:r w:rsidRPr="7475ECC7">
              <w:rPr>
                <w:rFonts w:ascii="Calibri" w:eastAsia="Calibri" w:hAnsi="Calibri" w:cs="Calibri"/>
              </w:rPr>
              <w:t>{Anno: “IIII”,</w:t>
            </w:r>
          </w:p>
          <w:p w14:paraId="3F21EA00" w14:textId="06C36739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40C5EA6B" w14:textId="15143676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4942D1C7" w14:textId="11B0F8F8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53B682" w14:textId="77C18F7A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“Anno non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valido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>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C9E0A1" w14:textId="73EC6951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</w:p>
        </w:tc>
      </w:tr>
      <w:tr w:rsidR="7475ECC7" w14:paraId="10A28E33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724872" w14:textId="589E1A3A" w:rsidR="7475ECC7" w:rsidRDefault="00F25AA0">
            <w:r>
              <w:t>7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C3C4BA" w14:textId="59AD1A44" w:rsidR="7475ECC7" w:rsidRDefault="7475ECC7">
            <w:r w:rsidRPr="7475ECC7">
              <w:rPr>
                <w:rFonts w:ascii="Cambria" w:eastAsia="Cambria" w:hAnsi="Cambria" w:cs="Cambria"/>
              </w:rPr>
              <w:t xml:space="preserve">Sezione stringa di caratteri di </w:t>
            </w:r>
            <w:proofErr w:type="gramStart"/>
            <w:r w:rsidRPr="7475ECC7">
              <w:rPr>
                <w:rFonts w:ascii="Cambria" w:eastAsia="Cambria" w:hAnsi="Cambria" w:cs="Cambria"/>
              </w:rPr>
              <w:t xml:space="preserve">lunghezza </w:t>
            </w:r>
            <w:r w:rsidR="00AC6B29">
              <w:rPr>
                <w:rFonts w:ascii="Cambria" w:eastAsia="Cambria" w:hAnsi="Cambria" w:cs="Cambria"/>
              </w:rPr>
              <w:t>!</w:t>
            </w:r>
            <w:proofErr w:type="gramEnd"/>
            <w:r w:rsidR="00AC6B29">
              <w:rPr>
                <w:rFonts w:ascii="Cambria" w:eastAsia="Cambria" w:hAnsi="Cambria" w:cs="Cambria"/>
              </w:rPr>
              <w:t xml:space="preserve">= </w:t>
            </w:r>
            <w:r w:rsidRPr="7475ECC7">
              <w:rPr>
                <w:rFonts w:ascii="Cambria" w:eastAsia="Cambria" w:hAnsi="Cambria" w:cs="Cambria"/>
              </w:rPr>
              <w:t>1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CEEF1A" w14:textId="2D1FCB91" w:rsidR="7475ECC7" w:rsidRDefault="7475ECC7">
            <w:r w:rsidRPr="7475ECC7">
              <w:rPr>
                <w:rFonts w:ascii="Calibri" w:eastAsia="Calibri" w:hAnsi="Calibri" w:cs="Calibri"/>
              </w:rPr>
              <w:t xml:space="preserve">Anno valido, Sezione stringa &gt; 1 [ERROR],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validi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025F84" w14:textId="527839C2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CC17BB" w14:textId="76FBE634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21D32048" w14:textId="7AB2F28A" w:rsidR="7475ECC7" w:rsidRDefault="7475ECC7">
            <w:r w:rsidRPr="7475ECC7">
              <w:rPr>
                <w:rFonts w:ascii="Calibri" w:eastAsia="Calibri" w:hAnsi="Calibri" w:cs="Calibri"/>
              </w:rPr>
              <w:t>Sezione: “AAA”,</w:t>
            </w:r>
          </w:p>
          <w:p w14:paraId="397C5F47" w14:textId="5F8302D3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1C4D603E" w14:textId="4C08DE67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324F1D" w14:textId="4B9D3A04" w:rsidR="7475ECC7" w:rsidRDefault="7475ECC7">
            <w:r w:rsidRPr="00F0145A">
              <w:rPr>
                <w:rFonts w:ascii="Calibri" w:eastAsia="Calibri" w:hAnsi="Calibri" w:cs="Calibri"/>
              </w:rPr>
              <w:t>“Sezione della classe troppo lunga!”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05E40A" w14:textId="65104C5E" w:rsidR="7475ECC7" w:rsidRDefault="7475ECC7">
            <w:r w:rsidRPr="00F0145A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7475ECC7" w14:paraId="082C6BDE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F90691" w14:textId="5B797E49" w:rsidR="7475ECC7" w:rsidRDefault="00F25AA0">
            <w:r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B8FACF" w14:textId="673EC8FC" w:rsidR="7475ECC7" w:rsidRDefault="7475ECC7">
            <w:r w:rsidRPr="7475ECC7">
              <w:rPr>
                <w:rFonts w:ascii="Cambria" w:eastAsia="Cambria" w:hAnsi="Cambria" w:cs="Cambria"/>
              </w:rPr>
              <w:t xml:space="preserve">Sezione stringa composta da un carattere alfabetico minuscolo </w:t>
            </w:r>
          </w:p>
          <w:p w14:paraId="44637835" w14:textId="6B8DE1FD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446AE8" w14:textId="0278DB98" w:rsidR="7475ECC7" w:rsidRDefault="7475ECC7">
            <w:r w:rsidRPr="7475ECC7">
              <w:rPr>
                <w:rFonts w:ascii="Calibri" w:eastAsia="Calibri" w:hAnsi="Calibri" w:cs="Calibri"/>
              </w:rPr>
              <w:t xml:space="preserve">Anno valido, Sezione con carattere minuscolo [ERROR],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validi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7614E" w14:textId="0A33414C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3157CD" w14:textId="73CDB888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3FC258A3" w14:textId="4ED2CDE1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53B7BC95" w14:textId="6E1829CD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0826A232" w14:textId="0EB58DBD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32A0AB" w14:textId="231B652F" w:rsidR="7475ECC7" w:rsidRDefault="7475ECC7">
            <w:r w:rsidRPr="00F0145A">
              <w:rPr>
                <w:rFonts w:ascii="Calibri" w:eastAsia="Calibri" w:hAnsi="Calibri" w:cs="Calibri"/>
              </w:rPr>
              <w:t>“Sezione della classe minuscola, non valida!”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DC697C" w14:textId="682D29D5" w:rsidR="7475ECC7" w:rsidRDefault="7475ECC7">
            <w:r w:rsidRPr="00F0145A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7475ECC7" w14:paraId="5071CF16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57441C" w14:textId="4D15F2D8" w:rsidR="7475ECC7" w:rsidRDefault="00F25AA0">
            <w:r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2A3FD4" w14:textId="186205FB" w:rsidR="7475ECC7" w:rsidRDefault="7475ECC7">
            <w:r w:rsidRPr="7475ECC7">
              <w:rPr>
                <w:rFonts w:ascii="Cambria" w:eastAsia="Cambria" w:hAnsi="Cambria" w:cs="Cambria"/>
              </w:rPr>
              <w:t>Sezione stringa composta da un carattere numerico</w:t>
            </w:r>
          </w:p>
          <w:p w14:paraId="172A6B43" w14:textId="42C1BF43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3F762E" w14:textId="06FF2FB7" w:rsidR="7475ECC7" w:rsidRDefault="7475ECC7">
            <w:r w:rsidRPr="7475ECC7">
              <w:rPr>
                <w:rFonts w:ascii="Calibri" w:eastAsia="Calibri" w:hAnsi="Calibri" w:cs="Calibri"/>
              </w:rPr>
              <w:t xml:space="preserve">Anno valido, Sezione con carattere </w:t>
            </w:r>
            <w:proofErr w:type="gramStart"/>
            <w:r w:rsidRPr="7475ECC7">
              <w:rPr>
                <w:rFonts w:ascii="Calibri" w:eastAsia="Calibri" w:hAnsi="Calibri" w:cs="Calibri"/>
              </w:rPr>
              <w:t>numerico[</w:t>
            </w:r>
            <w:proofErr w:type="gramEnd"/>
            <w:r w:rsidRPr="7475ECC7">
              <w:rPr>
                <w:rFonts w:ascii="Calibri" w:eastAsia="Calibri" w:hAnsi="Calibri" w:cs="Calibri"/>
              </w:rPr>
              <w:t xml:space="preserve">ERROR],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validi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128248" w14:textId="067EB94C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C319B3" w14:textId="45890275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62E0D1EB" w14:textId="5B0E3007" w:rsidR="7475ECC7" w:rsidRDefault="7475ECC7">
            <w:r w:rsidRPr="7475ECC7">
              <w:rPr>
                <w:rFonts w:ascii="Calibri" w:eastAsia="Calibri" w:hAnsi="Calibri" w:cs="Calibri"/>
              </w:rPr>
              <w:t>Sezione: “5”,</w:t>
            </w:r>
          </w:p>
          <w:p w14:paraId="641D582B" w14:textId="5602EB1D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29F21D16" w14:textId="636AE78C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538D2" w14:textId="1541A58E" w:rsidR="7475ECC7" w:rsidRDefault="7475ECC7">
            <w:r w:rsidRPr="00F0145A">
              <w:rPr>
                <w:rFonts w:ascii="Calibri" w:eastAsia="Calibri" w:hAnsi="Calibri" w:cs="Calibri"/>
              </w:rPr>
              <w:t>“Sezione della classe numerica, non valida!”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8AEA61" w14:textId="56D8950B" w:rsidR="7475ECC7" w:rsidRDefault="7475ECC7">
            <w:r w:rsidRPr="00F0145A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7475ECC7" w14:paraId="3A4B35DD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0FD715" w14:textId="792E08A9" w:rsidR="7475ECC7" w:rsidRDefault="7475ECC7">
            <w:r w:rsidRPr="7475ECC7">
              <w:rPr>
                <w:rFonts w:ascii="Calibri" w:eastAsia="Calibri" w:hAnsi="Calibri" w:cs="Calibri"/>
              </w:rPr>
              <w:t>1</w:t>
            </w:r>
            <w:r w:rsidR="00F25AA0"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C807C8" w14:textId="0FE06E24" w:rsidR="7475ECC7" w:rsidRDefault="7475ECC7">
            <w:r w:rsidRPr="7475ECC7">
              <w:rPr>
                <w:rFonts w:ascii="Cambria" w:eastAsia="Cambria" w:hAnsi="Cambria" w:cs="Cambria"/>
              </w:rPr>
              <w:t xml:space="preserve">Sezione stringa che contiene simboli non validi </w:t>
            </w:r>
          </w:p>
          <w:p w14:paraId="43999045" w14:textId="4B2E7248" w:rsidR="7475ECC7" w:rsidRDefault="7475ECC7">
            <w:r w:rsidRPr="7475ECC7">
              <w:rPr>
                <w:rFonts w:ascii="Calibri" w:eastAsia="Calibri" w:hAnsi="Calibri" w:cs="Calibri"/>
              </w:rPr>
              <w:lastRenderedPageBreak/>
              <w:t xml:space="preserve">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B137FA" w14:textId="49B728AE" w:rsidR="7475ECC7" w:rsidRDefault="7475ECC7">
            <w:r w:rsidRPr="7475ECC7">
              <w:rPr>
                <w:rFonts w:ascii="Calibri" w:eastAsia="Calibri" w:hAnsi="Calibri" w:cs="Calibri"/>
              </w:rPr>
              <w:lastRenderedPageBreak/>
              <w:t xml:space="preserve">Anno valido, Sezione con simboli [ERROR],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validi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95A20B" w14:textId="1FAFE116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A8A70C" w14:textId="1ED7781F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570F81F8" w14:textId="59EAE980" w:rsidR="7475ECC7" w:rsidRDefault="7475ECC7">
            <w:r w:rsidRPr="7475ECC7">
              <w:rPr>
                <w:rFonts w:ascii="Calibri" w:eastAsia="Calibri" w:hAnsi="Calibri" w:cs="Calibri"/>
              </w:rPr>
              <w:t>Sezione: “&amp;”,</w:t>
            </w:r>
          </w:p>
          <w:p w14:paraId="68D1836A" w14:textId="0441578B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“2022”</w:t>
            </w:r>
          </w:p>
          <w:p w14:paraId="31073D72" w14:textId="0EB286DB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  <w:p w14:paraId="160B4A62" w14:textId="52287CFB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lastRenderedPageBreak/>
              <w:t xml:space="preserve"> 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88B926" w14:textId="00939B03" w:rsidR="7475ECC7" w:rsidRDefault="7475ECC7">
            <w:r w:rsidRPr="00F0145A">
              <w:rPr>
                <w:rFonts w:ascii="Calibri" w:eastAsia="Calibri" w:hAnsi="Calibri" w:cs="Calibri"/>
              </w:rPr>
              <w:lastRenderedPageBreak/>
              <w:t>“Sezione della classe simbolica, non valida!”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86B56B" w14:textId="068E2E11" w:rsidR="7475ECC7" w:rsidRDefault="7475ECC7">
            <w:r w:rsidRPr="00F0145A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7475ECC7" w14:paraId="73BBC26D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64C872" w14:textId="3E7470AD" w:rsidR="7475ECC7" w:rsidRDefault="7475ECC7">
            <w:r w:rsidRPr="7475ECC7">
              <w:rPr>
                <w:rFonts w:ascii="Calibri" w:eastAsia="Calibri" w:hAnsi="Calibri" w:cs="Calibri"/>
              </w:rPr>
              <w:t>1</w:t>
            </w:r>
            <w:r w:rsidR="00F25AA0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6124A6" w14:textId="46CAA218" w:rsidR="7475ECC7" w:rsidRDefault="7475ECC7">
            <w:proofErr w:type="spellStart"/>
            <w:r w:rsidRPr="7475ECC7">
              <w:rPr>
                <w:rFonts w:ascii="Cambria" w:eastAsia="Cambria" w:hAnsi="Cambria" w:cs="Cambria"/>
              </w:rPr>
              <w:t>AnnoScolastico</w:t>
            </w:r>
            <w:proofErr w:type="spellEnd"/>
            <w:r w:rsidRPr="7475ECC7">
              <w:rPr>
                <w:rFonts w:ascii="Cambria" w:eastAsia="Cambria" w:hAnsi="Cambria" w:cs="Cambria"/>
              </w:rPr>
              <w:t xml:space="preserve"> intero di lunghezza &lt; 4 </w:t>
            </w:r>
          </w:p>
          <w:p w14:paraId="1AD0B329" w14:textId="0F19BC8A" w:rsidR="7475ECC7" w:rsidRDefault="7475ECC7">
            <w:r w:rsidRPr="7475ECC7"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4F56A7" w14:textId="34FF6E44" w:rsidR="7475ECC7" w:rsidRDefault="7475ECC7">
            <w:r w:rsidRPr="7475ECC7">
              <w:rPr>
                <w:rFonts w:ascii="Calibri" w:eastAsia="Calibri" w:hAnsi="Calibri" w:cs="Calibri"/>
              </w:rPr>
              <w:t xml:space="preserve">Anno valido, Sezione valida,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&lt; 4 [ERROR]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53EE70" w14:textId="486185D9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ADCEF" w14:textId="4D8DC1B8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4CC7A87D" w14:textId="7391CA4F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69D2BC85" w14:textId="12A7FF3E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“202”</w:t>
            </w:r>
          </w:p>
          <w:p w14:paraId="22D175FF" w14:textId="347C95F9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BE1D67" w14:textId="5C0E6D4A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“Anno Scolastico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troppo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corto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>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9C18CC" w14:textId="6F33A604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</w:p>
        </w:tc>
      </w:tr>
      <w:tr w:rsidR="7475ECC7" w:rsidRPr="00576D53" w14:paraId="149D91A1" w14:textId="77777777" w:rsidTr="6901129A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6E7BCD" w14:textId="48B49B82" w:rsidR="7475ECC7" w:rsidRDefault="7475ECC7">
            <w:r w:rsidRPr="7475ECC7">
              <w:rPr>
                <w:rFonts w:ascii="Calibri" w:eastAsia="Calibri" w:hAnsi="Calibri" w:cs="Calibri"/>
              </w:rPr>
              <w:t>1</w:t>
            </w:r>
            <w:r w:rsidR="00F25AA0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15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5B0D43" w14:textId="15C0D3FE" w:rsidR="7475ECC7" w:rsidRDefault="7475ECC7">
            <w:proofErr w:type="spellStart"/>
            <w:r w:rsidRPr="7475ECC7">
              <w:rPr>
                <w:rFonts w:ascii="Cambria" w:eastAsia="Cambria" w:hAnsi="Cambria" w:cs="Cambria"/>
              </w:rPr>
              <w:t>AnnoScolastico</w:t>
            </w:r>
            <w:proofErr w:type="spellEnd"/>
            <w:r w:rsidRPr="7475ECC7">
              <w:rPr>
                <w:rFonts w:ascii="Cambria" w:eastAsia="Cambria" w:hAnsi="Cambria" w:cs="Cambria"/>
              </w:rPr>
              <w:t xml:space="preserve"> intero di lunghezza &gt; 4 </w:t>
            </w:r>
          </w:p>
        </w:tc>
        <w:tc>
          <w:tcPr>
            <w:tcW w:w="2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75DC1" w14:textId="512FC1ED" w:rsidR="7475ECC7" w:rsidRDefault="7475ECC7">
            <w:r w:rsidRPr="7475ECC7">
              <w:rPr>
                <w:rFonts w:ascii="Calibri" w:eastAsia="Calibri" w:hAnsi="Calibri" w:cs="Calibri"/>
              </w:rPr>
              <w:t xml:space="preserve">Anno valido, Sezione valida, </w:t>
            </w:r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 xml:space="preserve"> &gt; 4 [ERROR]</w:t>
            </w:r>
          </w:p>
        </w:tc>
        <w:tc>
          <w:tcPr>
            <w:tcW w:w="181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DA1218" w14:textId="06958BB0" w:rsidR="7475ECC7" w:rsidRDefault="7475ECC7">
            <w:r w:rsidRPr="7475ECC7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21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1B6B34" w14:textId="651D7D87" w:rsidR="7475ECC7" w:rsidRDefault="7475ECC7">
            <w:r w:rsidRPr="7475ECC7">
              <w:rPr>
                <w:rFonts w:ascii="Calibri" w:eastAsia="Calibri" w:hAnsi="Calibri" w:cs="Calibri"/>
              </w:rPr>
              <w:t>{Anno: “V”,</w:t>
            </w:r>
          </w:p>
          <w:p w14:paraId="4695AC3E" w14:textId="71D3E9DA" w:rsidR="7475ECC7" w:rsidRDefault="7475ECC7">
            <w:r w:rsidRPr="7475ECC7">
              <w:rPr>
                <w:rFonts w:ascii="Calibri" w:eastAsia="Calibri" w:hAnsi="Calibri" w:cs="Calibri"/>
              </w:rPr>
              <w:t>Sezione: “A”,</w:t>
            </w:r>
          </w:p>
          <w:p w14:paraId="7AFBB762" w14:textId="4AADB065" w:rsidR="7475ECC7" w:rsidRDefault="7475ECC7">
            <w:proofErr w:type="spellStart"/>
            <w:r w:rsidRPr="7475ECC7">
              <w:rPr>
                <w:rFonts w:ascii="Calibri" w:eastAsia="Calibri" w:hAnsi="Calibri" w:cs="Calibri"/>
              </w:rPr>
              <w:t>AnnoScolastico</w:t>
            </w:r>
            <w:proofErr w:type="spellEnd"/>
            <w:r w:rsidRPr="7475ECC7">
              <w:rPr>
                <w:rFonts w:ascii="Calibri" w:eastAsia="Calibri" w:hAnsi="Calibri" w:cs="Calibri"/>
              </w:rPr>
              <w:t>: “20222”</w:t>
            </w:r>
          </w:p>
          <w:p w14:paraId="282D009A" w14:textId="5AD59250" w:rsidR="7475ECC7" w:rsidRDefault="7475ECC7">
            <w:r w:rsidRPr="7475ECC7">
              <w:rPr>
                <w:rFonts w:ascii="Calibri" w:eastAsia="Calibri" w:hAnsi="Calibri" w:cs="Calibri"/>
              </w:rPr>
              <w:t>}</w:t>
            </w:r>
          </w:p>
        </w:tc>
        <w:tc>
          <w:tcPr>
            <w:tcW w:w="24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E8EBE9" w14:textId="2BC1B778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“Anno Scolastico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troppo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7475ECC7">
              <w:rPr>
                <w:rFonts w:ascii="Calibri" w:eastAsia="Calibri" w:hAnsi="Calibri" w:cs="Calibri"/>
                <w:lang w:val="en-GB"/>
              </w:rPr>
              <w:t>lungo</w:t>
            </w:r>
            <w:proofErr w:type="spellEnd"/>
            <w:r w:rsidRPr="7475ECC7">
              <w:rPr>
                <w:rFonts w:ascii="Calibri" w:eastAsia="Calibri" w:hAnsi="Calibri" w:cs="Calibri"/>
                <w:lang w:val="en-GB"/>
              </w:rPr>
              <w:t>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1C62E" w14:textId="6CBC5A4A" w:rsidR="7475ECC7" w:rsidRDefault="7475ECC7">
            <w:r w:rsidRPr="7475ECC7">
              <w:rPr>
                <w:rFonts w:ascii="Calibri" w:eastAsia="Calibri" w:hAnsi="Calibri" w:cs="Calibri"/>
                <w:lang w:val="en-GB"/>
              </w:rPr>
              <w:t xml:space="preserve"> </w:t>
            </w:r>
          </w:p>
        </w:tc>
      </w:tr>
    </w:tbl>
    <w:p w14:paraId="005EC53D" w14:textId="77777777" w:rsidR="003C16DC" w:rsidRDefault="003C16DC" w:rsidP="006040AA">
      <w:pPr>
        <w:autoSpaceDE w:val="0"/>
        <w:jc w:val="both"/>
      </w:pPr>
    </w:p>
    <w:p w14:paraId="6B528869" w14:textId="77777777" w:rsidR="003C16DC" w:rsidRDefault="003C16DC" w:rsidP="006040AA">
      <w:pPr>
        <w:autoSpaceDE w:val="0"/>
        <w:jc w:val="both"/>
      </w:pPr>
    </w:p>
    <w:p w14:paraId="5F4EA29E" w14:textId="77777777" w:rsidR="003C16DC" w:rsidRDefault="003C16DC" w:rsidP="006040AA">
      <w:pPr>
        <w:autoSpaceDE w:val="0"/>
        <w:jc w:val="both"/>
      </w:pPr>
    </w:p>
    <w:p w14:paraId="24C786CF" w14:textId="77777777" w:rsidR="003C16DC" w:rsidRDefault="003C16DC" w:rsidP="006040AA">
      <w:pPr>
        <w:autoSpaceDE w:val="0"/>
        <w:jc w:val="both"/>
      </w:pPr>
    </w:p>
    <w:p w14:paraId="1FEBECA7" w14:textId="77777777" w:rsidR="003C16DC" w:rsidRDefault="003C16DC" w:rsidP="006040AA">
      <w:pPr>
        <w:autoSpaceDE w:val="0"/>
        <w:jc w:val="both"/>
      </w:pPr>
    </w:p>
    <w:p w14:paraId="636814C6" w14:textId="77777777" w:rsidR="003C16DC" w:rsidRDefault="003C16DC" w:rsidP="006040AA">
      <w:pPr>
        <w:autoSpaceDE w:val="0"/>
        <w:jc w:val="both"/>
      </w:pPr>
    </w:p>
    <w:p w14:paraId="1D00CC43" w14:textId="77777777" w:rsidR="003C16DC" w:rsidRDefault="003C16DC" w:rsidP="006040AA">
      <w:pPr>
        <w:autoSpaceDE w:val="0"/>
        <w:jc w:val="both"/>
      </w:pPr>
    </w:p>
    <w:p w14:paraId="637F4FAC" w14:textId="77777777" w:rsidR="003C16DC" w:rsidRDefault="003C16DC" w:rsidP="006040AA">
      <w:pPr>
        <w:autoSpaceDE w:val="0"/>
        <w:jc w:val="both"/>
      </w:pPr>
    </w:p>
    <w:p w14:paraId="447962AC" w14:textId="77777777" w:rsidR="003C16DC" w:rsidRDefault="003C16DC" w:rsidP="006040AA">
      <w:pPr>
        <w:autoSpaceDE w:val="0"/>
        <w:jc w:val="both"/>
      </w:pPr>
    </w:p>
    <w:p w14:paraId="3441200A" w14:textId="77777777" w:rsidR="003C16DC" w:rsidRDefault="003C16DC" w:rsidP="006040AA">
      <w:pPr>
        <w:autoSpaceDE w:val="0"/>
        <w:jc w:val="both"/>
      </w:pPr>
    </w:p>
    <w:p w14:paraId="09BE061E" w14:textId="77777777" w:rsidR="003C16DC" w:rsidRDefault="003C16DC" w:rsidP="006040AA">
      <w:pPr>
        <w:autoSpaceDE w:val="0"/>
        <w:jc w:val="both"/>
      </w:pPr>
    </w:p>
    <w:p w14:paraId="6B2A34BB" w14:textId="77777777" w:rsidR="003C16DC" w:rsidRDefault="003C16DC" w:rsidP="006040AA">
      <w:pPr>
        <w:autoSpaceDE w:val="0"/>
        <w:jc w:val="both"/>
      </w:pPr>
    </w:p>
    <w:p w14:paraId="25E02F6F" w14:textId="77777777" w:rsidR="003C16DC" w:rsidRDefault="003C16DC" w:rsidP="006040AA">
      <w:pPr>
        <w:autoSpaceDE w:val="0"/>
        <w:jc w:val="both"/>
      </w:pPr>
    </w:p>
    <w:p w14:paraId="217F62C2" w14:textId="77777777" w:rsidR="003C16DC" w:rsidRDefault="003C16DC" w:rsidP="006040AA">
      <w:pPr>
        <w:autoSpaceDE w:val="0"/>
        <w:jc w:val="both"/>
      </w:pPr>
    </w:p>
    <w:p w14:paraId="2427B7BC" w14:textId="77777777" w:rsidR="003C16DC" w:rsidRDefault="003C16DC" w:rsidP="006040AA">
      <w:pPr>
        <w:autoSpaceDE w:val="0"/>
        <w:jc w:val="both"/>
      </w:pPr>
    </w:p>
    <w:p w14:paraId="4C7AA0A8" w14:textId="77777777" w:rsidR="003C16DC" w:rsidRDefault="003C16DC" w:rsidP="006040AA">
      <w:pPr>
        <w:autoSpaceDE w:val="0"/>
        <w:jc w:val="both"/>
      </w:pPr>
    </w:p>
    <w:p w14:paraId="11416B13" w14:textId="77777777" w:rsidR="003C16DC" w:rsidRDefault="003C16DC" w:rsidP="006040AA">
      <w:pPr>
        <w:autoSpaceDE w:val="0"/>
        <w:jc w:val="both"/>
      </w:pPr>
    </w:p>
    <w:p w14:paraId="6DAE4558" w14:textId="77777777" w:rsidR="003C16DC" w:rsidRDefault="003C16DC" w:rsidP="006040AA">
      <w:pPr>
        <w:autoSpaceDE w:val="0"/>
        <w:jc w:val="both"/>
      </w:pPr>
    </w:p>
    <w:p w14:paraId="17F4ECBD" w14:textId="77777777" w:rsidR="003C16DC" w:rsidRDefault="003C16DC" w:rsidP="006040AA">
      <w:pPr>
        <w:autoSpaceDE w:val="0"/>
        <w:jc w:val="both"/>
      </w:pPr>
    </w:p>
    <w:p w14:paraId="459D27EE" w14:textId="77777777" w:rsidR="003C16DC" w:rsidRDefault="003C16DC" w:rsidP="006040AA">
      <w:pPr>
        <w:autoSpaceDE w:val="0"/>
        <w:jc w:val="both"/>
      </w:pPr>
    </w:p>
    <w:p w14:paraId="76315222" w14:textId="77777777" w:rsidR="003C16DC" w:rsidRDefault="003C16DC" w:rsidP="006040AA">
      <w:pPr>
        <w:autoSpaceDE w:val="0"/>
        <w:jc w:val="both"/>
      </w:pPr>
    </w:p>
    <w:p w14:paraId="6710BC27" w14:textId="77777777" w:rsidR="006040AA" w:rsidRDefault="6E2DAD27" w:rsidP="006040AA">
      <w:pPr>
        <w:autoSpaceDE w:val="0"/>
        <w:jc w:val="both"/>
        <w:rPr>
          <w:b/>
          <w:color w:val="0000FF"/>
        </w:rPr>
      </w:pPr>
      <w:r>
        <w:br/>
      </w:r>
    </w:p>
    <w:p w14:paraId="430DDA92" w14:textId="4421B4E1" w:rsidR="006040AA" w:rsidRPr="006040AA" w:rsidRDefault="006040AA" w:rsidP="006040AA">
      <w:pPr>
        <w:autoSpaceDE w:val="0"/>
        <w:jc w:val="both"/>
        <w:rPr>
          <w:b/>
          <w:color w:val="0000FF"/>
        </w:rPr>
      </w:pPr>
      <w:r w:rsidRPr="00E77D7E">
        <w:rPr>
          <w:b/>
          <w:color w:val="0000FF"/>
        </w:rPr>
        <w:lastRenderedPageBreak/>
        <w:t xml:space="preserve">PIANO DI TEST UTILIZZANDO IL METODO DEL </w:t>
      </w:r>
      <w:r w:rsidRPr="00E77D7E">
        <w:rPr>
          <w:b/>
          <w:i/>
          <w:color w:val="0000FF"/>
        </w:rPr>
        <w:t xml:space="preserve">CATEGORY-PARTITION TESTING </w:t>
      </w:r>
      <w:r w:rsidRPr="00E77D7E">
        <w:rPr>
          <w:b/>
          <w:color w:val="0000FF"/>
        </w:rPr>
        <w:t>PER LA FUNZIONALITÀ “</w:t>
      </w:r>
      <w:proofErr w:type="spellStart"/>
      <w:r>
        <w:rPr>
          <w:b/>
          <w:i/>
          <w:color w:val="0000FF"/>
        </w:rPr>
        <w:t>RiportaAttività</w:t>
      </w:r>
      <w:proofErr w:type="spellEnd"/>
      <w:r w:rsidRPr="00E77D7E">
        <w:rPr>
          <w:b/>
          <w:color w:val="0000FF"/>
        </w:rPr>
        <w:t>”.</w:t>
      </w:r>
    </w:p>
    <w:p w14:paraId="0586E623" w14:textId="77777777" w:rsidR="006040AA" w:rsidRDefault="006040AA" w:rsidP="006040AA"/>
    <w:tbl>
      <w:tblPr>
        <w:tblStyle w:val="Grigliatabella"/>
        <w:tblW w:w="11052" w:type="dxa"/>
        <w:tblLook w:val="04A0" w:firstRow="1" w:lastRow="0" w:firstColumn="1" w:lastColumn="0" w:noHBand="0" w:noVBand="1"/>
      </w:tblPr>
      <w:tblGrid>
        <w:gridCol w:w="4957"/>
        <w:gridCol w:w="6095"/>
      </w:tblGrid>
      <w:tr w:rsidR="006040AA" w:rsidRPr="00E77D7E" w14:paraId="3CDE822E" w14:textId="77777777" w:rsidTr="00A042BC">
        <w:tc>
          <w:tcPr>
            <w:tcW w:w="4957" w:type="dxa"/>
          </w:tcPr>
          <w:p w14:paraId="25C46C60" w14:textId="77777777" w:rsidR="006040AA" w:rsidRPr="00E77D7E" w:rsidRDefault="006040AA">
            <w:pPr>
              <w:rPr>
                <w:b/>
                <w:bCs/>
                <w:color w:val="000090"/>
              </w:rPr>
            </w:pPr>
            <w:r>
              <w:rPr>
                <w:b/>
                <w:bCs/>
                <w:color w:val="000090"/>
              </w:rPr>
              <w:t>DATA</w:t>
            </w:r>
          </w:p>
        </w:tc>
        <w:tc>
          <w:tcPr>
            <w:tcW w:w="6095" w:type="dxa"/>
          </w:tcPr>
          <w:p w14:paraId="7B7E71BE" w14:textId="77777777" w:rsidR="006040AA" w:rsidRPr="00E77D7E" w:rsidRDefault="006040AA">
            <w:pPr>
              <w:rPr>
                <w:b/>
                <w:bCs/>
                <w:color w:val="000090"/>
              </w:rPr>
            </w:pPr>
            <w:r>
              <w:rPr>
                <w:b/>
                <w:bCs/>
                <w:color w:val="000090"/>
              </w:rPr>
              <w:t>DESCRIZIONE</w:t>
            </w:r>
          </w:p>
        </w:tc>
      </w:tr>
      <w:tr w:rsidR="006040AA" w14:paraId="584386D5" w14:textId="77777777" w:rsidTr="00A042BC">
        <w:trPr>
          <w:trHeight w:val="2490"/>
        </w:trPr>
        <w:tc>
          <w:tcPr>
            <w:tcW w:w="4957" w:type="dxa"/>
          </w:tcPr>
          <w:p w14:paraId="586E6B11" w14:textId="77777777" w:rsidR="006040AA" w:rsidRDefault="006040AA" w:rsidP="008D633C">
            <w:pPr>
              <w:pStyle w:val="paragraph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Cambria" w:hAnsi="Cambria"/>
              </w:rPr>
            </w:pPr>
            <w:r>
              <w:rPr>
                <w:rStyle w:val="normaltextrun"/>
                <w:rFonts w:ascii="Cambria" w:eastAsiaTheme="majorEastAsia" w:hAnsi="Cambria"/>
              </w:rPr>
              <w:t>Data con formato valido(gg/mm/</w:t>
            </w:r>
            <w:proofErr w:type="spellStart"/>
            <w:r>
              <w:rPr>
                <w:rStyle w:val="normaltextrun"/>
                <w:rFonts w:ascii="Cambria" w:eastAsiaTheme="majorEastAsia" w:hAnsi="Cambria"/>
              </w:rPr>
              <w:t>aaaa</w:t>
            </w:r>
            <w:proofErr w:type="spellEnd"/>
            <w:r>
              <w:rPr>
                <w:rStyle w:val="normaltextrun"/>
                <w:rFonts w:ascii="Cambria" w:eastAsiaTheme="majorEastAsia" w:hAnsi="Cambria"/>
              </w:rPr>
              <w:t>)</w:t>
            </w:r>
            <w:r>
              <w:rPr>
                <w:rStyle w:val="eop"/>
                <w:rFonts w:ascii="Cambria" w:eastAsiaTheme="majorEastAsia" w:hAnsi="Cambria"/>
              </w:rPr>
              <w:t> </w:t>
            </w:r>
          </w:p>
          <w:p w14:paraId="1F0E483D" w14:textId="77777777" w:rsidR="006040AA" w:rsidRDefault="006040AA" w:rsidP="008D633C">
            <w:pPr>
              <w:pStyle w:val="paragraph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Cambria" w:hAnsi="Cambria"/>
              </w:rPr>
            </w:pPr>
            <w:r>
              <w:rPr>
                <w:rStyle w:val="normaltextrun"/>
                <w:rFonts w:ascii="Cambria" w:eastAsiaTheme="majorEastAsia" w:hAnsi="Cambria"/>
              </w:rPr>
              <w:t>Data con formato non valido [ERROR]</w:t>
            </w:r>
            <w:r>
              <w:rPr>
                <w:rStyle w:val="eop"/>
                <w:rFonts w:ascii="Cambria" w:eastAsiaTheme="majorEastAsia" w:hAnsi="Cambria"/>
              </w:rPr>
              <w:t> </w:t>
            </w:r>
          </w:p>
          <w:p w14:paraId="01F61691" w14:textId="77777777" w:rsidR="006040AA" w:rsidRPr="0017393B" w:rsidRDefault="006040AA">
            <w:pPr>
              <w:pStyle w:val="Paragrafoelenco"/>
              <w:widowControl w:val="0"/>
              <w:suppressAutoHyphens/>
              <w:ind w:left="426"/>
            </w:pPr>
          </w:p>
        </w:tc>
        <w:tc>
          <w:tcPr>
            <w:tcW w:w="6095" w:type="dxa"/>
          </w:tcPr>
          <w:p w14:paraId="58CC7A50" w14:textId="77777777" w:rsidR="006040AA" w:rsidRDefault="006040AA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>
              <w:t>Stringa alfanumerica di lunghezza &lt;= 100</w:t>
            </w:r>
          </w:p>
          <w:p w14:paraId="377D2D67" w14:textId="77777777" w:rsidR="006040AA" w:rsidRPr="007E31DB" w:rsidRDefault="006040AA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 w:rsidRPr="007E31DB">
              <w:t xml:space="preserve">Stringa di lunghezza </w:t>
            </w:r>
            <w:r>
              <w:t>&gt;100</w:t>
            </w:r>
            <w:r w:rsidRPr="007E31DB">
              <w:t xml:space="preserve"> [ERROR]</w:t>
            </w:r>
          </w:p>
        </w:tc>
      </w:tr>
    </w:tbl>
    <w:p w14:paraId="31987EFC" w14:textId="77777777" w:rsidR="006040AA" w:rsidRDefault="006040AA" w:rsidP="006040AA"/>
    <w:p w14:paraId="424C48B6" w14:textId="2587C050" w:rsidR="006040AA" w:rsidRDefault="006040AA" w:rsidP="006040AA">
      <w:pPr>
        <w:rPr>
          <w:rFonts w:ascii="Constantia" w:hAnsi="Constantia"/>
        </w:rPr>
      </w:pPr>
      <w:r>
        <w:rPr>
          <w:rFonts w:ascii="Constantia" w:hAnsi="Constantia"/>
        </w:rPr>
        <w:t xml:space="preserve">Il numero di test da effettuarsi senza particolari vincoli è:  </w:t>
      </w:r>
      <m:oMath>
        <m:r>
          <w:rPr>
            <w:rFonts w:ascii="Cambria Math" w:hAnsi="Cambria Math"/>
          </w:rPr>
          <m:t>2*2=4</m:t>
        </m:r>
      </m:oMath>
    </w:p>
    <w:p w14:paraId="038E4CAE" w14:textId="2F7EB3B9" w:rsidR="006040AA" w:rsidRDefault="006040AA" w:rsidP="006040AA">
      <w:pPr>
        <w:rPr>
          <w:rFonts w:ascii="Constantia" w:hAnsi="Constantia"/>
        </w:rPr>
      </w:pPr>
      <w:r>
        <w:rPr>
          <w:rFonts w:ascii="Constantia" w:hAnsi="Constantia"/>
        </w:rPr>
        <w:t>Introduciamo i vincoli [ERROR].</w:t>
      </w:r>
    </w:p>
    <w:p w14:paraId="05206B88" w14:textId="42D8A088" w:rsidR="006040AA" w:rsidRDefault="006040AA" w:rsidP="006040AA">
      <w:r w:rsidRPr="006859EA">
        <w:t xml:space="preserve">Il numero di test da eseguire per testare singolarmente i vincoli è </w:t>
      </w:r>
      <w:r w:rsidR="00463A9C">
        <w:t>2</w:t>
      </w:r>
      <w:r w:rsidRPr="006859EA">
        <w:t xml:space="preserve"> (</w:t>
      </w:r>
      <w:r w:rsidR="002B19B7">
        <w:t>1</w:t>
      </w:r>
      <w:r w:rsidRPr="006859EA">
        <w:t xml:space="preserve"> per </w:t>
      </w:r>
      <w:r>
        <w:t>Data,1 per Descrizione</w:t>
      </w:r>
      <w:r w:rsidRPr="006859EA">
        <w:t>).</w:t>
      </w:r>
    </w:p>
    <w:p w14:paraId="6B702F72" w14:textId="434A516D" w:rsidR="00452757" w:rsidRDefault="006040AA" w:rsidP="006040AA">
      <w:r>
        <w:t xml:space="preserve">Il numero di test risultante è: (1*1) + </w:t>
      </w:r>
      <w:r w:rsidR="00463A9C">
        <w:t>2</w:t>
      </w:r>
      <w:r>
        <w:t xml:space="preserve"> = </w:t>
      </w:r>
      <w:r w:rsidR="00463A9C">
        <w:t>3</w:t>
      </w:r>
    </w:p>
    <w:p w14:paraId="3A632E04" w14:textId="77777777" w:rsidR="00747570" w:rsidRDefault="00747570" w:rsidP="006040AA"/>
    <w:p w14:paraId="51AE0ABC" w14:textId="77777777" w:rsidR="00747570" w:rsidRDefault="00747570" w:rsidP="006040AA"/>
    <w:p w14:paraId="26F8E077" w14:textId="77777777" w:rsidR="00747570" w:rsidRDefault="00747570" w:rsidP="006040AA"/>
    <w:p w14:paraId="699F1FF7" w14:textId="77777777" w:rsidR="00657D21" w:rsidRDefault="00657D21" w:rsidP="006040AA"/>
    <w:p w14:paraId="139CF5EE" w14:textId="77777777" w:rsidR="006040AA" w:rsidRPr="00C96682" w:rsidRDefault="006040AA" w:rsidP="006040AA">
      <w:pPr>
        <w:autoSpaceDE w:val="0"/>
        <w:jc w:val="both"/>
        <w:rPr>
          <w:b/>
          <w:color w:val="0000FF"/>
        </w:rPr>
      </w:pPr>
      <w:r>
        <w:rPr>
          <w:b/>
          <w:color w:val="0000FF"/>
        </w:rPr>
        <w:t>TEST SUITE</w:t>
      </w:r>
    </w:p>
    <w:p w14:paraId="079368E8" w14:textId="77777777" w:rsidR="006040AA" w:rsidRDefault="006040AA" w:rsidP="006040AA"/>
    <w:tbl>
      <w:tblPr>
        <w:tblW w:w="141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701"/>
        <w:gridCol w:w="2722"/>
        <w:gridCol w:w="1984"/>
        <w:gridCol w:w="3515"/>
        <w:gridCol w:w="1560"/>
        <w:gridCol w:w="1842"/>
      </w:tblGrid>
      <w:tr w:rsidR="006040AA" w:rsidRPr="006B7151" w14:paraId="43875C79" w14:textId="77777777" w:rsidTr="009A79CB">
        <w:trPr>
          <w:trHeight w:val="734"/>
        </w:trPr>
        <w:tc>
          <w:tcPr>
            <w:tcW w:w="851" w:type="dxa"/>
            <w:shd w:val="clear" w:color="auto" w:fill="auto"/>
          </w:tcPr>
          <w:p w14:paraId="3D2C3DA9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Test Case ID</w:t>
            </w:r>
          </w:p>
        </w:tc>
        <w:tc>
          <w:tcPr>
            <w:tcW w:w="1701" w:type="dxa"/>
            <w:shd w:val="clear" w:color="auto" w:fill="auto"/>
          </w:tcPr>
          <w:p w14:paraId="65464AC4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Descrizione</w:t>
            </w:r>
          </w:p>
        </w:tc>
        <w:tc>
          <w:tcPr>
            <w:tcW w:w="2722" w:type="dxa"/>
          </w:tcPr>
          <w:p w14:paraId="54AF4141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Classi di equivalenza coperte</w:t>
            </w:r>
          </w:p>
        </w:tc>
        <w:tc>
          <w:tcPr>
            <w:tcW w:w="1984" w:type="dxa"/>
            <w:shd w:val="clear" w:color="auto" w:fill="auto"/>
          </w:tcPr>
          <w:p w14:paraId="626744B6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Pre-condizioni</w:t>
            </w:r>
          </w:p>
        </w:tc>
        <w:tc>
          <w:tcPr>
            <w:tcW w:w="3515" w:type="dxa"/>
            <w:shd w:val="clear" w:color="auto" w:fill="auto"/>
          </w:tcPr>
          <w:p w14:paraId="2EC3DBC0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Input</w:t>
            </w:r>
          </w:p>
        </w:tc>
        <w:tc>
          <w:tcPr>
            <w:tcW w:w="1560" w:type="dxa"/>
            <w:shd w:val="clear" w:color="auto" w:fill="auto"/>
          </w:tcPr>
          <w:p w14:paraId="2AD2223A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Output Attesi</w:t>
            </w:r>
          </w:p>
        </w:tc>
        <w:tc>
          <w:tcPr>
            <w:tcW w:w="1842" w:type="dxa"/>
            <w:shd w:val="clear" w:color="auto" w:fill="auto"/>
          </w:tcPr>
          <w:p w14:paraId="5A77DDDD" w14:textId="77777777" w:rsidR="006040AA" w:rsidRPr="00E77D7E" w:rsidRDefault="006040A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Post-condizioni Attese</w:t>
            </w:r>
          </w:p>
        </w:tc>
      </w:tr>
      <w:tr w:rsidR="006040AA" w:rsidRPr="000218A3" w14:paraId="5A998AB2" w14:textId="77777777" w:rsidTr="009A79CB">
        <w:trPr>
          <w:trHeight w:val="244"/>
        </w:trPr>
        <w:tc>
          <w:tcPr>
            <w:tcW w:w="851" w:type="dxa"/>
            <w:shd w:val="clear" w:color="auto" w:fill="auto"/>
          </w:tcPr>
          <w:p w14:paraId="3AF36B18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14:paraId="27604918" w14:textId="6CC47E1A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Tutti input validi</w:t>
            </w:r>
          </w:p>
        </w:tc>
        <w:tc>
          <w:tcPr>
            <w:tcW w:w="2722" w:type="dxa"/>
          </w:tcPr>
          <w:p w14:paraId="33E0DB3C" w14:textId="30945681" w:rsidR="006040AA" w:rsidRPr="003364A3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Data valida, Descrizione valida</w:t>
            </w:r>
          </w:p>
        </w:tc>
        <w:tc>
          <w:tcPr>
            <w:tcW w:w="1984" w:type="dxa"/>
            <w:shd w:val="clear" w:color="auto" w:fill="auto"/>
          </w:tcPr>
          <w:p w14:paraId="54476B81" w14:textId="2452780D" w:rsidR="006040AA" w:rsidRPr="00C47FB4" w:rsidRDefault="00657D21">
            <w:pPr>
              <w:autoSpaceDE w:val="0"/>
              <w:rPr>
                <w:rFonts w:ascii="Calibri" w:hAnsi="Calibri"/>
                <w:bCs/>
              </w:rPr>
            </w:pPr>
            <w:r w:rsidRPr="00657D21">
              <w:rPr>
                <w:rFonts w:ascii="Calibri" w:hAnsi="Calibri"/>
                <w:bCs/>
              </w:rPr>
              <w:t>È</w:t>
            </w:r>
            <w:r>
              <w:rPr>
                <w:rFonts w:ascii="Calibri" w:hAnsi="Calibri"/>
                <w:bCs/>
              </w:rPr>
              <w:t xml:space="preserve"> stata selezionata una</w:t>
            </w:r>
            <w:r w:rsidR="006040AA">
              <w:rPr>
                <w:rFonts w:ascii="Calibri" w:hAnsi="Calibri"/>
                <w:bCs/>
              </w:rPr>
              <w:t xml:space="preserve"> classe </w:t>
            </w:r>
            <w:r>
              <w:rPr>
                <w:rFonts w:ascii="Calibri" w:hAnsi="Calibri"/>
                <w:bCs/>
              </w:rPr>
              <w:t>esistente</w:t>
            </w:r>
            <w:r w:rsidR="006040AA">
              <w:rPr>
                <w:rFonts w:ascii="Calibri" w:hAnsi="Calibri"/>
                <w:bCs/>
              </w:rPr>
              <w:t>, la data è inclusa nel quadrimestre corrente</w:t>
            </w:r>
          </w:p>
        </w:tc>
        <w:tc>
          <w:tcPr>
            <w:tcW w:w="3515" w:type="dxa"/>
            <w:shd w:val="clear" w:color="auto" w:fill="auto"/>
          </w:tcPr>
          <w:p w14:paraId="52F4247B" w14:textId="67BCBD47" w:rsidR="006040AA" w:rsidRPr="005C5A82" w:rsidRDefault="006040AA">
            <w:pPr>
              <w:autoSpaceDE w:val="0"/>
              <w:rPr>
                <w:rFonts w:ascii="Calibri" w:hAnsi="Calibri"/>
              </w:rPr>
            </w:pPr>
            <w:r>
              <w:rPr>
                <w:rFonts w:ascii="Calibri" w:hAnsi="Calibri"/>
                <w:bCs/>
              </w:rPr>
              <w:t>{Data: “20/10/2022”, Descrizione: “Interrogazione di Italiano”}</w:t>
            </w:r>
          </w:p>
          <w:p w14:paraId="7B285CBE" w14:textId="77777777" w:rsidR="006040AA" w:rsidRPr="005C5A82" w:rsidRDefault="006040AA">
            <w:pPr>
              <w:autoSpaceDE w:val="0"/>
              <w:rPr>
                <w:rFonts w:ascii="Calibri" w:hAnsi="Calibri"/>
              </w:rPr>
            </w:pPr>
          </w:p>
        </w:tc>
        <w:tc>
          <w:tcPr>
            <w:tcW w:w="1560" w:type="dxa"/>
            <w:shd w:val="clear" w:color="auto" w:fill="auto"/>
          </w:tcPr>
          <w:p w14:paraId="567AF1F6" w14:textId="77777777" w:rsidR="006040AA" w:rsidRPr="000218A3" w:rsidRDefault="006040AA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  <w:lang w:val="en-GB"/>
              </w:rPr>
              <w:t>“</w:t>
            </w:r>
            <w:r>
              <w:rPr>
                <w:rFonts w:ascii="Times New Roman" w:hAnsi="Times New Roman" w:cs="Times New Roman"/>
              </w:rPr>
              <w:t>ATTIVITÁ CREATA</w:t>
            </w:r>
            <w:r>
              <w:rPr>
                <w:rFonts w:ascii="Calibri" w:hAnsi="Calibri"/>
                <w:bCs/>
                <w:lang w:val="en-GB"/>
              </w:rPr>
              <w:t>”</w:t>
            </w:r>
          </w:p>
        </w:tc>
        <w:tc>
          <w:tcPr>
            <w:tcW w:w="1842" w:type="dxa"/>
            <w:shd w:val="clear" w:color="auto" w:fill="auto"/>
          </w:tcPr>
          <w:p w14:paraId="45A15DD5" w14:textId="77777777" w:rsidR="006040AA" w:rsidRPr="000218A3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Viene istanziata l’attività sul registro elettronico</w:t>
            </w:r>
          </w:p>
        </w:tc>
      </w:tr>
      <w:tr w:rsidR="006040AA" w:rsidRPr="000218A3" w14:paraId="135A0C2F" w14:textId="77777777" w:rsidTr="009A79CB">
        <w:trPr>
          <w:trHeight w:val="244"/>
        </w:trPr>
        <w:tc>
          <w:tcPr>
            <w:tcW w:w="851" w:type="dxa"/>
            <w:shd w:val="clear" w:color="auto" w:fill="auto"/>
          </w:tcPr>
          <w:p w14:paraId="624D77F7" w14:textId="1A82A725" w:rsidR="006040AA" w:rsidRDefault="00657D2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lastRenderedPageBreak/>
              <w:t>2</w:t>
            </w:r>
          </w:p>
        </w:tc>
        <w:tc>
          <w:tcPr>
            <w:tcW w:w="1701" w:type="dxa"/>
            <w:shd w:val="clear" w:color="auto" w:fill="auto"/>
          </w:tcPr>
          <w:p w14:paraId="5100175F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Data formato non valido</w:t>
            </w:r>
          </w:p>
        </w:tc>
        <w:tc>
          <w:tcPr>
            <w:tcW w:w="2722" w:type="dxa"/>
          </w:tcPr>
          <w:p w14:paraId="0B8D6CC9" w14:textId="08537C15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Data formato non valido [ERROR], Descrizione valida</w:t>
            </w:r>
          </w:p>
        </w:tc>
        <w:tc>
          <w:tcPr>
            <w:tcW w:w="1984" w:type="dxa"/>
            <w:shd w:val="clear" w:color="auto" w:fill="auto"/>
          </w:tcPr>
          <w:p w14:paraId="4B930341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515" w:type="dxa"/>
            <w:shd w:val="clear" w:color="auto" w:fill="auto"/>
          </w:tcPr>
          <w:p w14:paraId="61F0C335" w14:textId="10AD7436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{Data: “200/100/20222”, Descrizione: “Interrogazione di Italiano”}</w:t>
            </w:r>
          </w:p>
        </w:tc>
        <w:tc>
          <w:tcPr>
            <w:tcW w:w="1560" w:type="dxa"/>
            <w:shd w:val="clear" w:color="auto" w:fill="auto"/>
          </w:tcPr>
          <w:p w14:paraId="6C7DA5FD" w14:textId="77777777" w:rsidR="006040AA" w:rsidRDefault="006040AA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  <w:lang w:val="en-GB"/>
              </w:rPr>
              <w:t>“Data non valida!”</w:t>
            </w:r>
          </w:p>
        </w:tc>
        <w:tc>
          <w:tcPr>
            <w:tcW w:w="1842" w:type="dxa"/>
            <w:shd w:val="clear" w:color="auto" w:fill="auto"/>
          </w:tcPr>
          <w:p w14:paraId="2B55BDAB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</w:p>
        </w:tc>
      </w:tr>
      <w:tr w:rsidR="006040AA" w:rsidRPr="000218A3" w14:paraId="773CE3D5" w14:textId="77777777" w:rsidTr="009A79CB">
        <w:trPr>
          <w:trHeight w:val="1266"/>
        </w:trPr>
        <w:tc>
          <w:tcPr>
            <w:tcW w:w="851" w:type="dxa"/>
            <w:shd w:val="clear" w:color="auto" w:fill="auto"/>
          </w:tcPr>
          <w:p w14:paraId="0092305C" w14:textId="087C9BAA" w:rsidR="006040AA" w:rsidRDefault="00657D2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0355DF44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Descrizione stringa &gt; 100</w:t>
            </w:r>
          </w:p>
        </w:tc>
        <w:tc>
          <w:tcPr>
            <w:tcW w:w="2722" w:type="dxa"/>
          </w:tcPr>
          <w:p w14:paraId="1062DCC5" w14:textId="05CBDCCB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Data valida, Descrizione stringa &gt; 100 caratteri [ERROR]</w:t>
            </w:r>
          </w:p>
        </w:tc>
        <w:tc>
          <w:tcPr>
            <w:tcW w:w="1984" w:type="dxa"/>
            <w:shd w:val="clear" w:color="auto" w:fill="auto"/>
          </w:tcPr>
          <w:p w14:paraId="3BBC1EDB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515" w:type="dxa"/>
            <w:shd w:val="clear" w:color="auto" w:fill="auto"/>
          </w:tcPr>
          <w:p w14:paraId="3AF8955A" w14:textId="3E209486" w:rsidR="006040AA" w:rsidRDefault="006040AA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{Data: “200/100/20222”, Descrizione: “Interrogazione di Italiano. Interrogazione di Italiano. Interrogazione di Italiano. Interrogazione di Italiano Interrogazione di Italiano Interrogazione di Italiano”}</w:t>
            </w:r>
          </w:p>
        </w:tc>
        <w:tc>
          <w:tcPr>
            <w:tcW w:w="1560" w:type="dxa"/>
            <w:shd w:val="clear" w:color="auto" w:fill="auto"/>
          </w:tcPr>
          <w:p w14:paraId="6D8668EC" w14:textId="77777777" w:rsidR="006040AA" w:rsidRPr="005C5A82" w:rsidRDefault="006040AA">
            <w:pPr>
              <w:autoSpaceDE w:val="0"/>
              <w:rPr>
                <w:rFonts w:ascii="Calibri" w:hAnsi="Calibri"/>
              </w:rPr>
            </w:pPr>
            <w:r w:rsidRPr="005C5A82">
              <w:rPr>
                <w:rFonts w:ascii="Calibri" w:hAnsi="Calibri"/>
              </w:rPr>
              <w:t>“Descrizione troppo lunga, non valida!”</w:t>
            </w:r>
          </w:p>
        </w:tc>
        <w:tc>
          <w:tcPr>
            <w:tcW w:w="1842" w:type="dxa"/>
            <w:shd w:val="clear" w:color="auto" w:fill="auto"/>
          </w:tcPr>
          <w:p w14:paraId="58740DA9" w14:textId="77777777" w:rsidR="006040AA" w:rsidRDefault="006040AA">
            <w:pPr>
              <w:autoSpaceDE w:val="0"/>
              <w:rPr>
                <w:rFonts w:ascii="Calibri" w:hAnsi="Calibri"/>
                <w:bCs/>
              </w:rPr>
            </w:pPr>
          </w:p>
        </w:tc>
      </w:tr>
    </w:tbl>
    <w:p w14:paraId="7BDE7135" w14:textId="77777777" w:rsidR="001C2591" w:rsidRDefault="001C2591" w:rsidP="001C2591">
      <w:pPr>
        <w:autoSpaceDE w:val="0"/>
        <w:jc w:val="both"/>
        <w:rPr>
          <w:b/>
          <w:color w:val="0000FF"/>
        </w:rPr>
      </w:pPr>
    </w:p>
    <w:p w14:paraId="4879380C" w14:textId="77777777" w:rsidR="00E35A89" w:rsidRDefault="00E35A89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2504FF5B" w14:textId="77777777" w:rsidR="00C07CF4" w:rsidRDefault="00C07CF4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3A6FE907" w14:textId="77777777" w:rsidR="00C07CF4" w:rsidRDefault="00C07CF4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577F7CA7" w14:textId="77777777" w:rsidR="00C07CF4" w:rsidRDefault="00C07CF4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74E0D1CB" w14:textId="77777777" w:rsidR="00747570" w:rsidRDefault="00747570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17A7AB1A" w14:textId="77777777" w:rsidR="00747570" w:rsidRDefault="00747570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58ED9BEC" w14:textId="77777777" w:rsidR="00747570" w:rsidRDefault="00747570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CB009EE" w14:textId="77777777" w:rsidR="00C07CF4" w:rsidRDefault="00C07CF4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380BE898" w14:textId="77777777" w:rsidR="00C07CF4" w:rsidRDefault="00C07CF4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758992E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14BF119F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C9D1254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9F0A02A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7F39E31A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D9C5D4B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B0CEDB3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4C210F37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701CA4EB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29C68A92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716F4079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05A6007A" w14:textId="77777777" w:rsidR="003C16DC" w:rsidRDefault="003C16DC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4CA358C3" w14:textId="77777777" w:rsidR="00E35A89" w:rsidRDefault="00E35A89" w:rsidP="502740C8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217EF8E8" w14:textId="6D6812BA" w:rsidR="001C2591" w:rsidRDefault="1D561692" w:rsidP="4EF512AB">
      <w:pPr>
        <w:jc w:val="both"/>
      </w:pPr>
      <w:r w:rsidRPr="4EF512AB">
        <w:rPr>
          <w:rFonts w:ascii="Cambria" w:eastAsia="Cambria" w:hAnsi="Cambria" w:cs="Cambria"/>
          <w:b/>
          <w:bCs/>
          <w:color w:val="0000FF"/>
        </w:rPr>
        <w:lastRenderedPageBreak/>
        <w:t xml:space="preserve">PIANO DI TEST UTILIZZANDO IL METODO DEL </w:t>
      </w:r>
      <w:r w:rsidRPr="4EF512AB">
        <w:rPr>
          <w:rFonts w:ascii="Cambria" w:eastAsia="Cambria" w:hAnsi="Cambria" w:cs="Cambria"/>
          <w:b/>
          <w:bCs/>
          <w:i/>
          <w:iCs/>
          <w:color w:val="0000FF"/>
        </w:rPr>
        <w:t xml:space="preserve">CATEGORY-PARTITION TESTING </w:t>
      </w:r>
      <w:r w:rsidRPr="4EF512AB">
        <w:rPr>
          <w:rFonts w:ascii="Cambria" w:eastAsia="Cambria" w:hAnsi="Cambria" w:cs="Cambria"/>
          <w:b/>
          <w:bCs/>
          <w:color w:val="0000FF"/>
        </w:rPr>
        <w:t>PER LA FUNZIONALITÀ “</w:t>
      </w:r>
      <w:proofErr w:type="spellStart"/>
      <w:r w:rsidRPr="4EF512AB">
        <w:rPr>
          <w:rFonts w:ascii="Cambria" w:eastAsia="Cambria" w:hAnsi="Cambria" w:cs="Cambria"/>
          <w:b/>
          <w:bCs/>
          <w:i/>
          <w:iCs/>
          <w:color w:val="0000FF"/>
        </w:rPr>
        <w:t>AggiungiVoto</w:t>
      </w:r>
      <w:proofErr w:type="spellEnd"/>
      <w:r w:rsidRPr="4EF512AB">
        <w:rPr>
          <w:rFonts w:ascii="Cambria" w:eastAsia="Cambria" w:hAnsi="Cambria" w:cs="Cambria"/>
          <w:b/>
          <w:bCs/>
          <w:color w:val="0000FF"/>
        </w:rPr>
        <w:t>”.</w:t>
      </w:r>
    </w:p>
    <w:p w14:paraId="15FFF4BE" w14:textId="76C7B75B" w:rsidR="001C2591" w:rsidRDefault="1D561692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385"/>
        <w:gridCol w:w="2620"/>
        <w:gridCol w:w="3885"/>
      </w:tblGrid>
      <w:tr w:rsidR="4EF512AB" w14:paraId="419314C6" w14:textId="77777777" w:rsidTr="00CA6FF2">
        <w:trPr>
          <w:trHeight w:val="300"/>
        </w:trPr>
        <w:tc>
          <w:tcPr>
            <w:tcW w:w="4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7A5815" w14:textId="23D7A51C" w:rsidR="4EF512AB" w:rsidRDefault="4EF512AB">
            <w:r w:rsidRPr="4EF512AB">
              <w:rPr>
                <w:rFonts w:ascii="Cambria" w:eastAsia="Cambria" w:hAnsi="Cambria" w:cs="Cambria"/>
                <w:b/>
                <w:bCs/>
                <w:color w:val="000090"/>
              </w:rPr>
              <w:t>DATA</w:t>
            </w:r>
          </w:p>
        </w:tc>
        <w:tc>
          <w:tcPr>
            <w:tcW w:w="2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7D39BE" w14:textId="4DD6E810" w:rsidR="4EF512AB" w:rsidRDefault="4EF512AB" w:rsidP="4EF512AB">
            <w:pPr>
              <w:rPr>
                <w:rFonts w:ascii="Cambria" w:eastAsia="Cambria" w:hAnsi="Cambria" w:cs="Cambria"/>
                <w:b/>
                <w:bCs/>
                <w:color w:val="000090"/>
              </w:rPr>
            </w:pPr>
            <w:r w:rsidRPr="4EF512AB">
              <w:rPr>
                <w:rFonts w:ascii="Cambria" w:eastAsia="Cambria" w:hAnsi="Cambria" w:cs="Cambria"/>
                <w:b/>
                <w:bCs/>
                <w:color w:val="000090"/>
              </w:rPr>
              <w:t>ALUNNO</w:t>
            </w:r>
          </w:p>
        </w:tc>
        <w:tc>
          <w:tcPr>
            <w:tcW w:w="3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FD2D33" w14:textId="73487681" w:rsidR="4EF512AB" w:rsidRDefault="4EF512AB">
            <w:r w:rsidRPr="4EF512AB">
              <w:rPr>
                <w:rFonts w:ascii="Cambria" w:eastAsia="Cambria" w:hAnsi="Cambria" w:cs="Cambria"/>
                <w:b/>
                <w:bCs/>
                <w:color w:val="000090"/>
              </w:rPr>
              <w:t>VALUTAZIONE</w:t>
            </w:r>
          </w:p>
        </w:tc>
      </w:tr>
      <w:tr w:rsidR="4EF512AB" w14:paraId="5EB9FCD1" w14:textId="77777777" w:rsidTr="00CA6FF2">
        <w:trPr>
          <w:trHeight w:val="3150"/>
        </w:trPr>
        <w:tc>
          <w:tcPr>
            <w:tcW w:w="4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89ABE2" w14:textId="21E11900" w:rsidR="4EF512AB" w:rsidRDefault="4EF512AB" w:rsidP="008D633C">
            <w:pPr>
              <w:pStyle w:val="Paragrafoelenco"/>
              <w:numPr>
                <w:ilvl w:val="0"/>
                <w:numId w:val="27"/>
              </w:numPr>
              <w:rPr>
                <w:rFonts w:ascii="Cambria" w:eastAsia="Cambria" w:hAnsi="Cambria" w:cs="Cambria"/>
              </w:rPr>
            </w:pPr>
            <w:r w:rsidRPr="4EF512AB">
              <w:rPr>
                <w:rFonts w:ascii="Cambria" w:eastAsia="Cambria" w:hAnsi="Cambria" w:cs="Cambria"/>
              </w:rPr>
              <w:t>Data con formato valido(gg/mm/</w:t>
            </w:r>
            <w:proofErr w:type="spellStart"/>
            <w:r w:rsidRPr="4EF512AB">
              <w:rPr>
                <w:rFonts w:ascii="Cambria" w:eastAsia="Cambria" w:hAnsi="Cambria" w:cs="Cambria"/>
              </w:rPr>
              <w:t>aaaa</w:t>
            </w:r>
            <w:proofErr w:type="spellEnd"/>
            <w:r w:rsidRPr="4EF512AB">
              <w:rPr>
                <w:rFonts w:ascii="Cambria" w:eastAsia="Cambria" w:hAnsi="Cambria" w:cs="Cambria"/>
              </w:rPr>
              <w:t xml:space="preserve">) </w:t>
            </w:r>
          </w:p>
          <w:p w14:paraId="59B7CA23" w14:textId="61889B8E" w:rsidR="4EF512AB" w:rsidRDefault="4EF512AB" w:rsidP="008D633C">
            <w:pPr>
              <w:pStyle w:val="Paragrafoelenco"/>
              <w:numPr>
                <w:ilvl w:val="0"/>
                <w:numId w:val="27"/>
              </w:numPr>
              <w:rPr>
                <w:rFonts w:ascii="Cambria" w:eastAsia="Cambria" w:hAnsi="Cambria" w:cs="Cambria"/>
              </w:rPr>
            </w:pPr>
            <w:r w:rsidRPr="4EF512AB">
              <w:rPr>
                <w:rFonts w:ascii="Cambria" w:eastAsia="Cambria" w:hAnsi="Cambria" w:cs="Cambria"/>
              </w:rPr>
              <w:t xml:space="preserve">Data con formato non valido [ERROR] </w:t>
            </w:r>
          </w:p>
          <w:p w14:paraId="4CABC156" w14:textId="4549CF63" w:rsidR="4EF512AB" w:rsidRDefault="4EF512AB">
            <w:r w:rsidRPr="4EF512AB">
              <w:rPr>
                <w:rFonts w:ascii="Cambria" w:eastAsia="Cambria" w:hAnsi="Cambria" w:cs="Cambria"/>
              </w:rPr>
              <w:t xml:space="preserve"> </w:t>
            </w:r>
          </w:p>
        </w:tc>
        <w:tc>
          <w:tcPr>
            <w:tcW w:w="2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AAFCFF" w14:textId="2A004A0D" w:rsidR="4EF512AB" w:rsidRDefault="4EF512AB" w:rsidP="008D633C">
            <w:pPr>
              <w:pStyle w:val="Paragrafoelenco"/>
              <w:numPr>
                <w:ilvl w:val="0"/>
                <w:numId w:val="27"/>
              </w:numPr>
            </w:pPr>
            <w:r>
              <w:t>Intero di lunghezza = 6</w:t>
            </w:r>
          </w:p>
          <w:p w14:paraId="6F33652B" w14:textId="0BEC49B1" w:rsidR="4EF512AB" w:rsidRDefault="4EF512AB" w:rsidP="008D633C">
            <w:pPr>
              <w:pStyle w:val="Paragrafoelenco"/>
              <w:numPr>
                <w:ilvl w:val="0"/>
                <w:numId w:val="27"/>
              </w:numPr>
            </w:pPr>
            <w:r>
              <w:t xml:space="preserve">Intero di </w:t>
            </w:r>
            <w:proofErr w:type="gramStart"/>
            <w:r>
              <w:t>lunghezza !</w:t>
            </w:r>
            <w:proofErr w:type="gramEnd"/>
            <w:r>
              <w:t>= 6 [ERROR]</w:t>
            </w:r>
          </w:p>
        </w:tc>
        <w:tc>
          <w:tcPr>
            <w:tcW w:w="38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FEC71C" w14:textId="621BEBF4" w:rsidR="4EF512AB" w:rsidRDefault="4EF512AB" w:rsidP="008D633C">
            <w:pPr>
              <w:pStyle w:val="Paragrafoelenco"/>
              <w:numPr>
                <w:ilvl w:val="0"/>
                <w:numId w:val="27"/>
              </w:numPr>
            </w:pPr>
            <w:r>
              <w:t>Float con valori &gt;=1 e &lt;=10</w:t>
            </w:r>
          </w:p>
          <w:p w14:paraId="3EA6F8DA" w14:textId="661D39E5" w:rsidR="4EF512AB" w:rsidRDefault="4EF512AB" w:rsidP="008D633C">
            <w:pPr>
              <w:pStyle w:val="Paragrafoelenco"/>
              <w:numPr>
                <w:ilvl w:val="0"/>
                <w:numId w:val="27"/>
              </w:numPr>
            </w:pPr>
            <w:r>
              <w:t>Float con valori &lt; 1 [ERROR]</w:t>
            </w:r>
          </w:p>
          <w:p w14:paraId="307098FD" w14:textId="072B375A" w:rsidR="4EF512AB" w:rsidRDefault="4EF512AB" w:rsidP="008D633C">
            <w:pPr>
              <w:pStyle w:val="Paragrafoelenco"/>
              <w:numPr>
                <w:ilvl w:val="0"/>
                <w:numId w:val="27"/>
              </w:numPr>
            </w:pPr>
            <w:r>
              <w:t>Float con valori &gt;10 [ERROR]</w:t>
            </w:r>
          </w:p>
        </w:tc>
      </w:tr>
    </w:tbl>
    <w:p w14:paraId="77EE444D" w14:textId="5230F9B3" w:rsidR="001C2591" w:rsidRDefault="1D561692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p w14:paraId="5DD32EFB" w14:textId="5C538A30" w:rsidR="001C2591" w:rsidRDefault="1D561692" w:rsidP="4EF512AB">
      <w:pPr>
        <w:jc w:val="both"/>
      </w:pPr>
      <w:r w:rsidRPr="4EF512AB">
        <w:rPr>
          <w:rFonts w:ascii="Constantia" w:eastAsia="Constantia" w:hAnsi="Constantia" w:cs="Constantia"/>
        </w:rPr>
        <w:t xml:space="preserve">Il numero di test da effettuarsi senza particolari vincoli è:  </w:t>
      </w:r>
      <m:oMath>
        <m:r>
          <w:rPr>
            <w:rFonts w:ascii="Cambria Math" w:hAnsi="Cambria Math"/>
          </w:rPr>
          <m:t>2*2*3=12</m:t>
        </m:r>
      </m:oMath>
    </w:p>
    <w:p w14:paraId="66F73547" w14:textId="081B6916" w:rsidR="001C2591" w:rsidRDefault="1D561692" w:rsidP="4EF512AB">
      <w:pPr>
        <w:jc w:val="both"/>
      </w:pPr>
      <w:r w:rsidRPr="4EF512AB">
        <w:rPr>
          <w:rFonts w:ascii="Constantia" w:eastAsia="Constantia" w:hAnsi="Constantia" w:cs="Constantia"/>
        </w:rPr>
        <w:t>Introduciamo i vincoli [ERROR</w:t>
      </w:r>
      <w:proofErr w:type="gramStart"/>
      <w:r w:rsidRPr="4EF512AB">
        <w:rPr>
          <w:rFonts w:ascii="Constantia" w:eastAsia="Constantia" w:hAnsi="Constantia" w:cs="Constantia"/>
        </w:rPr>
        <w:t>] .</w:t>
      </w:r>
      <w:proofErr w:type="gramEnd"/>
    </w:p>
    <w:p w14:paraId="004FEBAB" w14:textId="426D1C16" w:rsidR="001C2591" w:rsidRDefault="1D561692" w:rsidP="4EF512AB">
      <w:pPr>
        <w:jc w:val="both"/>
      </w:pPr>
      <w:r w:rsidRPr="4EF512AB">
        <w:rPr>
          <w:rFonts w:ascii="Cambria" w:eastAsia="Cambria" w:hAnsi="Cambria" w:cs="Cambria"/>
        </w:rPr>
        <w:t xml:space="preserve">Il numero di test da eseguire per testare singolarmente i vincoli è </w:t>
      </w:r>
      <w:r w:rsidR="006C39A7">
        <w:rPr>
          <w:rFonts w:ascii="Cambria" w:eastAsia="Cambria" w:hAnsi="Cambria" w:cs="Cambria"/>
        </w:rPr>
        <w:t>4</w:t>
      </w:r>
      <w:r w:rsidRPr="4EF512AB">
        <w:rPr>
          <w:rFonts w:ascii="Cambria" w:eastAsia="Cambria" w:hAnsi="Cambria" w:cs="Cambria"/>
        </w:rPr>
        <w:t xml:space="preserve"> (1 per Data, </w:t>
      </w:r>
      <w:r w:rsidR="006C6982">
        <w:rPr>
          <w:rFonts w:ascii="Cambria" w:eastAsia="Cambria" w:hAnsi="Cambria" w:cs="Cambria"/>
        </w:rPr>
        <w:t>1</w:t>
      </w:r>
      <w:r w:rsidRPr="4EF512AB">
        <w:rPr>
          <w:rFonts w:ascii="Cambria" w:eastAsia="Cambria" w:hAnsi="Cambria" w:cs="Cambria"/>
        </w:rPr>
        <w:t xml:space="preserve"> per Alunno, </w:t>
      </w:r>
      <w:r w:rsidR="006C6982">
        <w:rPr>
          <w:rFonts w:ascii="Cambria" w:eastAsia="Cambria" w:hAnsi="Cambria" w:cs="Cambria"/>
        </w:rPr>
        <w:t>2</w:t>
      </w:r>
      <w:r w:rsidRPr="4EF512AB">
        <w:rPr>
          <w:rFonts w:ascii="Cambria" w:eastAsia="Cambria" w:hAnsi="Cambria" w:cs="Cambria"/>
        </w:rPr>
        <w:t xml:space="preserve"> per Valutazione).</w:t>
      </w:r>
    </w:p>
    <w:p w14:paraId="0BA392E8" w14:textId="721E3F47" w:rsidR="001C2591" w:rsidRDefault="1D561692" w:rsidP="4EF512AB">
      <w:pPr>
        <w:jc w:val="both"/>
      </w:pPr>
      <w:r w:rsidRPr="4EF512AB">
        <w:rPr>
          <w:rFonts w:ascii="Cambria" w:eastAsia="Cambria" w:hAnsi="Cambria" w:cs="Cambria"/>
        </w:rPr>
        <w:t xml:space="preserve">Il numero di test risultante è: (1*1*1) + </w:t>
      </w:r>
      <w:proofErr w:type="gramStart"/>
      <w:r w:rsidR="006C39A7">
        <w:rPr>
          <w:rFonts w:ascii="Cambria" w:eastAsia="Cambria" w:hAnsi="Cambria" w:cs="Cambria"/>
        </w:rPr>
        <w:t>4</w:t>
      </w:r>
      <w:r w:rsidRPr="502740C8">
        <w:rPr>
          <w:rFonts w:ascii="Cambria" w:eastAsia="Cambria" w:hAnsi="Cambria" w:cs="Cambria"/>
        </w:rPr>
        <w:t xml:space="preserve">  =</w:t>
      </w:r>
      <w:proofErr w:type="gramEnd"/>
      <w:r w:rsidRPr="502740C8">
        <w:rPr>
          <w:rFonts w:ascii="Cambria" w:eastAsia="Cambria" w:hAnsi="Cambria" w:cs="Cambria"/>
        </w:rPr>
        <w:t xml:space="preserve"> </w:t>
      </w:r>
      <w:r w:rsidR="006C39A7">
        <w:rPr>
          <w:rFonts w:ascii="Cambria" w:eastAsia="Cambria" w:hAnsi="Cambria" w:cs="Cambria"/>
        </w:rPr>
        <w:t>5</w:t>
      </w:r>
    </w:p>
    <w:p w14:paraId="58762A94" w14:textId="6A3F6C5D" w:rsidR="001C2591" w:rsidRDefault="1D561692" w:rsidP="4EF512AB">
      <w:pPr>
        <w:jc w:val="both"/>
      </w:pPr>
      <w:r w:rsidRPr="4EF512AB">
        <w:rPr>
          <w:rFonts w:ascii="Cambria" w:eastAsia="Cambria" w:hAnsi="Cambria" w:cs="Cambria"/>
          <w:b/>
          <w:bCs/>
          <w:color w:val="0000FF"/>
        </w:rPr>
        <w:t>TEST SUITE</w:t>
      </w:r>
    </w:p>
    <w:p w14:paraId="1C659632" w14:textId="4CB8DB6D" w:rsidR="001C2591" w:rsidRDefault="1D561692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tbl>
      <w:tblPr>
        <w:tblW w:w="14175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855"/>
        <w:gridCol w:w="1695"/>
        <w:gridCol w:w="2265"/>
        <w:gridCol w:w="2265"/>
        <w:gridCol w:w="3690"/>
        <w:gridCol w:w="1560"/>
        <w:gridCol w:w="1845"/>
      </w:tblGrid>
      <w:tr w:rsidR="4EF512AB" w14:paraId="11FDBBFA" w14:textId="77777777" w:rsidTr="00EC5BB6">
        <w:trPr>
          <w:trHeight w:val="735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BA506E" w14:textId="44130D2E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Test Case ID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F44B80" w14:textId="77D6D9A8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Descrizione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F174DC" w14:textId="02FFB3FD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Classi di equivalenza coperte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E7089E" w14:textId="77ACDB4F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Pre-condizioni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AEE40" w14:textId="14BF48B1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Input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7D3734" w14:textId="0C683FAC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Output Attesi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837B56" w14:textId="757A0D37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Post-condizioni Attese</w:t>
            </w:r>
          </w:p>
        </w:tc>
      </w:tr>
      <w:tr w:rsidR="4EF512AB" w14:paraId="6DC324D5" w14:textId="77777777" w:rsidTr="00EC5BB6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2E6F35" w14:textId="04FAB0F3" w:rsidR="4EF512AB" w:rsidRDefault="4EF512AB">
            <w:r w:rsidRPr="4EF512AB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5C29CC" w14:textId="51634522" w:rsidR="4EF512AB" w:rsidRDefault="4EF512AB">
            <w:r w:rsidRPr="4EF512AB">
              <w:rPr>
                <w:rFonts w:ascii="Calibri" w:eastAsia="Calibri" w:hAnsi="Calibri" w:cs="Calibri"/>
              </w:rPr>
              <w:t>Tutti input validi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53D20C" w14:textId="50164573" w:rsidR="4EF512AB" w:rsidRDefault="4EF512AB">
            <w:r w:rsidRPr="4EF512AB">
              <w:rPr>
                <w:rFonts w:ascii="Calibri" w:eastAsia="Calibri" w:hAnsi="Calibri" w:cs="Calibri"/>
              </w:rPr>
              <w:t>Data valida, Alunno valido, Valutazione valida.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B3EABE" w14:textId="6115B3D8" w:rsidR="4EF512AB" w:rsidRDefault="00AD6118" w:rsidP="4EF512AB">
            <w:pPr>
              <w:rPr>
                <w:rFonts w:ascii="Calibri" w:eastAsia="Calibri" w:hAnsi="Calibri" w:cs="Calibri"/>
              </w:rPr>
            </w:pPr>
            <w:r w:rsidRPr="00657D21">
              <w:rPr>
                <w:rFonts w:ascii="Calibri" w:hAnsi="Calibri"/>
                <w:bCs/>
              </w:rPr>
              <w:t>È</w:t>
            </w:r>
            <w:r>
              <w:rPr>
                <w:rFonts w:ascii="Calibri" w:hAnsi="Calibri"/>
                <w:bCs/>
              </w:rPr>
              <w:t xml:space="preserve"> stata selezionata una</w:t>
            </w:r>
            <w:r w:rsidR="4EF512AB" w:rsidRPr="4EF512AB">
              <w:rPr>
                <w:rFonts w:ascii="Calibri" w:eastAsia="Calibri" w:hAnsi="Calibri" w:cs="Calibri"/>
              </w:rPr>
              <w:t xml:space="preserve"> classe </w:t>
            </w:r>
            <w:r>
              <w:rPr>
                <w:rFonts w:ascii="Calibri" w:hAnsi="Calibri"/>
                <w:bCs/>
              </w:rPr>
              <w:t>esistente</w:t>
            </w:r>
            <w:r w:rsidR="4EF512AB" w:rsidRPr="4EF512AB">
              <w:rPr>
                <w:rFonts w:ascii="Calibri" w:eastAsia="Calibri" w:hAnsi="Calibri" w:cs="Calibri"/>
              </w:rPr>
              <w:t>, la data è inclusa nel quadrimestre corrente, l’alunno esiste</w:t>
            </w:r>
            <w:r w:rsidR="763D93C5" w:rsidRPr="4EF512AB">
              <w:rPr>
                <w:rFonts w:ascii="Calibri" w:eastAsia="Calibri" w:hAnsi="Calibri" w:cs="Calibri"/>
              </w:rPr>
              <w:t xml:space="preserve"> e fa parte della classe </w:t>
            </w:r>
            <w:r w:rsidR="00F56C1C">
              <w:rPr>
                <w:rFonts w:ascii="Calibri" w:eastAsia="Calibri" w:hAnsi="Calibri" w:cs="Calibri"/>
              </w:rPr>
              <w:t>selezionata</w:t>
            </w:r>
            <w:r w:rsidR="763D93C5" w:rsidRPr="4EF512AB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E0AF5C" w14:textId="312D77DE" w:rsidR="4EF512AB" w:rsidRDefault="4EF512AB">
            <w:pPr>
              <w:rPr>
                <w:rFonts w:ascii="Calibri" w:eastAsia="Calibri" w:hAnsi="Calibri" w:cs="Calibri"/>
              </w:rPr>
            </w:pPr>
            <w:proofErr w:type="gramStart"/>
            <w:r w:rsidRPr="74A7FCD8">
              <w:rPr>
                <w:rFonts w:ascii="Calibri" w:eastAsia="Calibri" w:hAnsi="Calibri" w:cs="Calibri"/>
              </w:rPr>
              <w:t xml:space="preserve">{ </w:t>
            </w:r>
            <w:r w:rsidR="750823AA" w:rsidRPr="74A7FCD8">
              <w:rPr>
                <w:rFonts w:ascii="Calibri" w:eastAsia="Calibri" w:hAnsi="Calibri" w:cs="Calibri"/>
              </w:rPr>
              <w:t>Classe</w:t>
            </w:r>
            <w:proofErr w:type="gramEnd"/>
            <w:r w:rsidR="750823AA" w:rsidRPr="74A7FCD8">
              <w:rPr>
                <w:rFonts w:ascii="Calibri" w:eastAsia="Calibri" w:hAnsi="Calibri" w:cs="Calibri"/>
              </w:rPr>
              <w:t>: “III A”,</w:t>
            </w:r>
            <w:r w:rsidRPr="4EF512AB">
              <w:rPr>
                <w:rFonts w:ascii="Calibri" w:eastAsia="Calibri" w:hAnsi="Calibri" w:cs="Calibri"/>
              </w:rPr>
              <w:t xml:space="preserve"> Data: “20/10/2022”, Alunno: 000001, Valutazione: 4.5}</w:t>
            </w:r>
          </w:p>
          <w:p w14:paraId="0BEBE1E4" w14:textId="3E2D06AC" w:rsidR="4EF512AB" w:rsidRDefault="4EF512AB">
            <w:r w:rsidRPr="005C5A82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47CA1F" w14:textId="1E01AC85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Valutazione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inserita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>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F2FAA1" w14:textId="000E26F4" w:rsidR="4EF512AB" w:rsidRDefault="4EF512AB">
            <w:r w:rsidRPr="4EF512AB">
              <w:rPr>
                <w:rFonts w:ascii="Calibri" w:eastAsia="Calibri" w:hAnsi="Calibri" w:cs="Calibri"/>
              </w:rPr>
              <w:t xml:space="preserve">La valutazione viene inserita nel registro elettronico e a causa della valutazione negativa il sistema invia </w:t>
            </w:r>
            <w:r w:rsidRPr="4EF512AB">
              <w:rPr>
                <w:rFonts w:ascii="Calibri" w:eastAsia="Calibri" w:hAnsi="Calibri" w:cs="Calibri"/>
              </w:rPr>
              <w:lastRenderedPageBreak/>
              <w:t>una email al genitore dell’alunno.</w:t>
            </w:r>
          </w:p>
        </w:tc>
      </w:tr>
      <w:tr w:rsidR="4EF512AB" w14:paraId="5E3B0EE5" w14:textId="77777777" w:rsidTr="00EC5BB6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782C1A" w14:textId="1CCB9043" w:rsidR="4EF512AB" w:rsidRDefault="00AC1715">
            <w:r>
              <w:rPr>
                <w:rFonts w:ascii="Calibri" w:eastAsia="Calibri" w:hAnsi="Calibri" w:cs="Calibri"/>
              </w:rPr>
              <w:lastRenderedPageBreak/>
              <w:t>2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E312E5" w14:textId="0EDAE4AF" w:rsidR="4EF512AB" w:rsidRDefault="4EF512AB">
            <w:r w:rsidRPr="4EF512AB">
              <w:rPr>
                <w:rFonts w:ascii="Calibri" w:eastAsia="Calibri" w:hAnsi="Calibri" w:cs="Calibri"/>
              </w:rPr>
              <w:t>Data formato non valido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7B8B59" w14:textId="577EEFE8" w:rsidR="4EF512AB" w:rsidRDefault="4EF512AB">
            <w:r w:rsidRPr="4EF512AB">
              <w:rPr>
                <w:rFonts w:ascii="Calibri" w:eastAsia="Calibri" w:hAnsi="Calibri" w:cs="Calibri"/>
              </w:rPr>
              <w:t>Data formato non valido [ERROR], Alunno valido, Valutazione valida.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52A5FF" w14:textId="07781202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790823" w14:textId="66889CD9" w:rsidR="4EF512AB" w:rsidRDefault="4EF512AB">
            <w:pPr>
              <w:rPr>
                <w:rFonts w:ascii="Calibri" w:eastAsia="Calibri" w:hAnsi="Calibri" w:cs="Calibri"/>
              </w:rPr>
            </w:pPr>
            <w:r w:rsidRPr="4EF512AB">
              <w:rPr>
                <w:rFonts w:ascii="Calibri" w:eastAsia="Calibri" w:hAnsi="Calibri" w:cs="Calibri"/>
              </w:rPr>
              <w:t>{</w:t>
            </w:r>
            <w:r w:rsidR="2EB340C1" w:rsidRPr="2808E197">
              <w:rPr>
                <w:rFonts w:ascii="Calibri" w:eastAsia="Calibri" w:hAnsi="Calibri" w:cs="Calibri"/>
              </w:rPr>
              <w:t>Classe: “III A”,</w:t>
            </w:r>
            <w:r w:rsidRPr="4EF512AB">
              <w:rPr>
                <w:rFonts w:ascii="Calibri" w:eastAsia="Calibri" w:hAnsi="Calibri" w:cs="Calibri"/>
              </w:rPr>
              <w:t xml:space="preserve"> Data: “200/100/20222”, Alunno: 000001, Valutazione: 4.5}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B3DCB5" w14:textId="3067C5C1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“Data non valida!”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0D4C1" w14:textId="1D8B455E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4EF512AB" w14:paraId="6B8B6BB2" w14:textId="77777777" w:rsidTr="00EC5BB6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78CF8B" w14:textId="592C5C3B" w:rsidR="4EF512AB" w:rsidRDefault="000B7482"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ECC35E" w14:textId="6D83E0F9" w:rsidR="4EF512AB" w:rsidRDefault="4EF512AB">
            <w:r w:rsidRPr="4EF512AB">
              <w:rPr>
                <w:rFonts w:ascii="Calibri" w:eastAsia="Calibri" w:hAnsi="Calibri" w:cs="Calibri"/>
              </w:rPr>
              <w:t xml:space="preserve">Alunno intero </w:t>
            </w:r>
            <w:proofErr w:type="gramStart"/>
            <w:r w:rsidRPr="4EF512AB">
              <w:rPr>
                <w:rFonts w:ascii="Calibri" w:eastAsia="Calibri" w:hAnsi="Calibri" w:cs="Calibri"/>
              </w:rPr>
              <w:t>lunghezza !</w:t>
            </w:r>
            <w:proofErr w:type="gramEnd"/>
            <w:r w:rsidRPr="4EF512AB">
              <w:rPr>
                <w:rFonts w:ascii="Calibri" w:eastAsia="Calibri" w:hAnsi="Calibri" w:cs="Calibri"/>
              </w:rPr>
              <w:t>= 6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67087A" w14:textId="3BC68A26" w:rsidR="4EF512AB" w:rsidRDefault="4EF512AB">
            <w:r w:rsidRPr="4EF512AB">
              <w:rPr>
                <w:rFonts w:ascii="Calibri" w:eastAsia="Calibri" w:hAnsi="Calibri" w:cs="Calibri"/>
              </w:rPr>
              <w:t xml:space="preserve">Data valida, Alunno intero </w:t>
            </w:r>
            <w:proofErr w:type="gramStart"/>
            <w:r w:rsidRPr="4EF512AB">
              <w:rPr>
                <w:rFonts w:ascii="Calibri" w:eastAsia="Calibri" w:hAnsi="Calibri" w:cs="Calibri"/>
              </w:rPr>
              <w:t>lunghezza !</w:t>
            </w:r>
            <w:proofErr w:type="gramEnd"/>
            <w:r w:rsidRPr="4EF512AB">
              <w:rPr>
                <w:rFonts w:ascii="Calibri" w:eastAsia="Calibri" w:hAnsi="Calibri" w:cs="Calibri"/>
              </w:rPr>
              <w:t>= 6 [ERROR], Valutazione valida.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F6631" w14:textId="5603A98E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8F7864" w14:textId="119EB1F1" w:rsidR="4EF512AB" w:rsidRDefault="4EF512AB">
            <w:r w:rsidRPr="4EF512AB">
              <w:rPr>
                <w:rFonts w:ascii="Calibri" w:eastAsia="Calibri" w:hAnsi="Calibri" w:cs="Calibri"/>
              </w:rPr>
              <w:t>{Classe: “III A”, Data: “20/10/2022”, Alunno: 01, Valutazione: 4.5}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803603" w14:textId="6FE10AA5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Alunno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non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valido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>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A87D3" w14:textId="65ECE399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4EF512AB" w14:paraId="48CFC080" w14:textId="77777777" w:rsidTr="00EC5BB6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44F341" w14:textId="119C6D9B" w:rsidR="4EF512AB" w:rsidRDefault="0056684E"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B0E477" w14:textId="7A71B875" w:rsidR="4EF512AB" w:rsidRDefault="4EF512AB">
            <w:r w:rsidRPr="4EF512AB">
              <w:rPr>
                <w:rFonts w:ascii="Calibri" w:eastAsia="Calibri" w:hAnsi="Calibri" w:cs="Calibri"/>
              </w:rPr>
              <w:t>Valutazione valore &lt; 1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51D4F4" w14:textId="4AAE98BD" w:rsidR="4EF512AB" w:rsidRDefault="4EF512AB">
            <w:r w:rsidRPr="4EF512AB">
              <w:rPr>
                <w:rFonts w:ascii="Calibri" w:eastAsia="Calibri" w:hAnsi="Calibri" w:cs="Calibri"/>
              </w:rPr>
              <w:t>Data valida, Alunno valido, Valutazione float valore &lt;1 [ERROR].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5737B5" w14:textId="45908938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206880" w14:textId="5346BE75" w:rsidR="4EF512AB" w:rsidRDefault="4EF512AB">
            <w:r w:rsidRPr="4EF512AB">
              <w:rPr>
                <w:rFonts w:ascii="Calibri" w:eastAsia="Calibri" w:hAnsi="Calibri" w:cs="Calibri"/>
              </w:rPr>
              <w:t>{Classe: “III A”, Data: “20/10/2022”, Alunno: 000001, Valutazione: 0}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A04F8" w14:textId="6B0B0B2F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Valutazione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minore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di 1”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B808E6" w14:textId="29B0B073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4EF512AB" w14:paraId="55EF5002" w14:textId="77777777" w:rsidTr="00EC5BB6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7713C2" w14:textId="6F2F4482" w:rsidR="4EF512AB" w:rsidRDefault="0056684E">
            <w:r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4679D3" w14:textId="557A7A15" w:rsidR="4EF512AB" w:rsidRDefault="4EF512AB">
            <w:r w:rsidRPr="4EF512AB">
              <w:rPr>
                <w:rFonts w:ascii="Calibri" w:eastAsia="Calibri" w:hAnsi="Calibri" w:cs="Calibri"/>
              </w:rPr>
              <w:t>Valutazione valore &gt; 10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C5D896" w14:textId="54D784A6" w:rsidR="4EF512AB" w:rsidRDefault="4EF512AB">
            <w:r w:rsidRPr="4EF512AB">
              <w:rPr>
                <w:rFonts w:ascii="Calibri" w:eastAsia="Calibri" w:hAnsi="Calibri" w:cs="Calibri"/>
              </w:rPr>
              <w:t>Data valida, Alunno valido, Valutazione float valore &gt;10 [ERROR</w:t>
            </w:r>
            <w:proofErr w:type="gramStart"/>
            <w:r w:rsidRPr="4EF512AB">
              <w:rPr>
                <w:rFonts w:ascii="Calibri" w:eastAsia="Calibri" w:hAnsi="Calibri" w:cs="Calibri"/>
              </w:rPr>
              <w:t>] .</w:t>
            </w:r>
            <w:proofErr w:type="gramEnd"/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E8406A" w14:textId="5BE762D8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BCC262" w14:textId="7381FA26" w:rsidR="4EF512AB" w:rsidRDefault="4EF512AB">
            <w:r w:rsidRPr="4EF512AB">
              <w:rPr>
                <w:rFonts w:ascii="Calibri" w:eastAsia="Calibri" w:hAnsi="Calibri" w:cs="Calibri"/>
              </w:rPr>
              <w:t>{Classe: “III A”, Data: “20/10/2022”, Alunno: 000001, Valutazione: 10.5}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0B20C3" w14:textId="4258C31B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Valutazione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maggiore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di 10”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6AA991" w14:textId="68A5C334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0F706BFE" w14:textId="1A6C1A73" w:rsidR="001C2591" w:rsidRDefault="001C2591" w:rsidP="4EF512AB">
      <w:pPr>
        <w:jc w:val="both"/>
      </w:pPr>
      <w:r>
        <w:br/>
      </w:r>
    </w:p>
    <w:p w14:paraId="3EAEB8AD" w14:textId="2B6E529E" w:rsidR="001C2591" w:rsidRDefault="001C2591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068F49EC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067BD004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1613BF28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2268B829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58EBBFFE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6C3C829D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08685858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1447EB2B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1A6D90C0" w14:textId="77777777" w:rsidR="00747570" w:rsidRDefault="00747570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</w:p>
    <w:p w14:paraId="556BD6A2" w14:textId="64E0AD84" w:rsidR="001C2591" w:rsidRDefault="329166B5" w:rsidP="4EF512AB">
      <w:pPr>
        <w:jc w:val="both"/>
        <w:rPr>
          <w:rFonts w:ascii="Cambria" w:eastAsia="Cambria" w:hAnsi="Cambria" w:cs="Cambria"/>
          <w:b/>
          <w:bCs/>
          <w:color w:val="0000FF"/>
        </w:rPr>
      </w:pPr>
      <w:r w:rsidRPr="4EF512AB">
        <w:rPr>
          <w:rFonts w:ascii="Cambria" w:eastAsia="Cambria" w:hAnsi="Cambria" w:cs="Cambria"/>
          <w:b/>
          <w:bCs/>
          <w:color w:val="0000FF"/>
        </w:rPr>
        <w:lastRenderedPageBreak/>
        <w:t xml:space="preserve">PIANO DI TEST UTILIZZANDO IL METODO DEL </w:t>
      </w:r>
      <w:r w:rsidRPr="4EF512AB">
        <w:rPr>
          <w:rFonts w:ascii="Cambria" w:eastAsia="Cambria" w:hAnsi="Cambria" w:cs="Cambria"/>
          <w:b/>
          <w:bCs/>
          <w:i/>
          <w:iCs/>
          <w:color w:val="0000FF"/>
        </w:rPr>
        <w:t xml:space="preserve">CATEGORY-PARTITION TESTING </w:t>
      </w:r>
      <w:r w:rsidRPr="4EF512AB">
        <w:rPr>
          <w:rFonts w:ascii="Cambria" w:eastAsia="Cambria" w:hAnsi="Cambria" w:cs="Cambria"/>
          <w:b/>
          <w:bCs/>
          <w:color w:val="0000FF"/>
        </w:rPr>
        <w:t>PER LA FUNZIONALITÀ “</w:t>
      </w:r>
      <w:proofErr w:type="spellStart"/>
      <w:r w:rsidRPr="4EF512AB">
        <w:rPr>
          <w:rFonts w:ascii="Cambria" w:eastAsia="Cambria" w:hAnsi="Cambria" w:cs="Cambria"/>
          <w:b/>
          <w:bCs/>
          <w:i/>
          <w:iCs/>
          <w:color w:val="0000FF"/>
        </w:rPr>
        <w:t>ArrotondaVoto</w:t>
      </w:r>
      <w:proofErr w:type="spellEnd"/>
      <w:r w:rsidRPr="4EF512AB">
        <w:rPr>
          <w:rFonts w:ascii="Cambria" w:eastAsia="Cambria" w:hAnsi="Cambria" w:cs="Cambria"/>
          <w:b/>
          <w:bCs/>
          <w:color w:val="0000FF"/>
        </w:rPr>
        <w:t>”.</w:t>
      </w:r>
    </w:p>
    <w:p w14:paraId="4371C4E7" w14:textId="3160BBB0" w:rsidR="001C2591" w:rsidRDefault="329166B5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tbl>
      <w:tblPr>
        <w:tblStyle w:val="Grigliatabella"/>
        <w:tblW w:w="0" w:type="auto"/>
        <w:tblLayout w:type="fixed"/>
        <w:tblLook w:val="04A0" w:firstRow="1" w:lastRow="0" w:firstColumn="1" w:lastColumn="0" w:noHBand="0" w:noVBand="1"/>
      </w:tblPr>
      <w:tblGrid>
        <w:gridCol w:w="4500"/>
        <w:gridCol w:w="4278"/>
      </w:tblGrid>
      <w:tr w:rsidR="4EF512AB" w14:paraId="1FB5B179" w14:textId="77777777" w:rsidTr="4EF512AB">
        <w:trPr>
          <w:trHeight w:val="300"/>
        </w:trPr>
        <w:tc>
          <w:tcPr>
            <w:tcW w:w="45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787414" w14:textId="4A088CD3" w:rsidR="4EF512AB" w:rsidRDefault="4EF512AB">
            <w:r w:rsidRPr="4EF512AB">
              <w:rPr>
                <w:rFonts w:ascii="Cambria" w:eastAsia="Cambria" w:hAnsi="Cambria" w:cs="Cambria"/>
                <w:b/>
                <w:bCs/>
                <w:color w:val="000090"/>
              </w:rPr>
              <w:t>ALUNNO</w:t>
            </w:r>
          </w:p>
        </w:tc>
        <w:tc>
          <w:tcPr>
            <w:tcW w:w="42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51B3F8" w14:textId="77C145A4" w:rsidR="4EF512AB" w:rsidRDefault="4EF512AB">
            <w:r w:rsidRPr="4EF512AB">
              <w:rPr>
                <w:rFonts w:ascii="Cambria" w:eastAsia="Cambria" w:hAnsi="Cambria" w:cs="Cambria"/>
                <w:b/>
                <w:bCs/>
                <w:color w:val="000090"/>
              </w:rPr>
              <w:t>VALUTAZIONE</w:t>
            </w:r>
          </w:p>
        </w:tc>
      </w:tr>
      <w:tr w:rsidR="4EF512AB" w14:paraId="5724D775" w14:textId="77777777" w:rsidTr="4EF512AB">
        <w:trPr>
          <w:trHeight w:val="1965"/>
        </w:trPr>
        <w:tc>
          <w:tcPr>
            <w:tcW w:w="45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7015F7" w14:textId="3F677AEE" w:rsidR="4EF512AB" w:rsidRDefault="4EF512AB" w:rsidP="008D633C">
            <w:pPr>
              <w:pStyle w:val="Paragrafoelenco"/>
              <w:numPr>
                <w:ilvl w:val="0"/>
                <w:numId w:val="26"/>
              </w:numPr>
            </w:pPr>
            <w:r>
              <w:t>Intero di lunghezza = 6</w:t>
            </w:r>
          </w:p>
          <w:p w14:paraId="77350935" w14:textId="60E964E6" w:rsidR="4EF512AB" w:rsidRDefault="4EF512AB" w:rsidP="008D633C">
            <w:pPr>
              <w:pStyle w:val="Paragrafoelenco"/>
              <w:numPr>
                <w:ilvl w:val="0"/>
                <w:numId w:val="26"/>
              </w:numPr>
            </w:pPr>
            <w:r>
              <w:t xml:space="preserve">Intero di </w:t>
            </w:r>
            <w:proofErr w:type="gramStart"/>
            <w:r>
              <w:t>lunghezza !</w:t>
            </w:r>
            <w:proofErr w:type="gramEnd"/>
            <w:r>
              <w:t>= 6 [ERROR]</w:t>
            </w:r>
          </w:p>
          <w:p w14:paraId="2F30F1B5" w14:textId="03397789" w:rsidR="4EF512AB" w:rsidRDefault="4EF512AB" w:rsidP="00EC5BB6">
            <w:pPr>
              <w:pStyle w:val="Paragrafoelenco"/>
            </w:pPr>
          </w:p>
        </w:tc>
        <w:tc>
          <w:tcPr>
            <w:tcW w:w="42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A18E90" w14:textId="26A79935" w:rsidR="4EF512AB" w:rsidRDefault="4EF512AB" w:rsidP="008D633C">
            <w:pPr>
              <w:pStyle w:val="Paragrafoelenco"/>
              <w:numPr>
                <w:ilvl w:val="0"/>
                <w:numId w:val="26"/>
              </w:numPr>
            </w:pPr>
            <w:r>
              <w:t>Float con valori &gt;=1 e &lt;=10</w:t>
            </w:r>
          </w:p>
          <w:p w14:paraId="4967AE73" w14:textId="20934D93" w:rsidR="4EF512AB" w:rsidRDefault="4EF512AB" w:rsidP="008D633C">
            <w:pPr>
              <w:pStyle w:val="Paragrafoelenco"/>
              <w:numPr>
                <w:ilvl w:val="0"/>
                <w:numId w:val="26"/>
              </w:numPr>
            </w:pPr>
            <w:r>
              <w:t>Float con valori &lt; 1 [ERROR]</w:t>
            </w:r>
          </w:p>
          <w:p w14:paraId="77EC4F96" w14:textId="582C1D15" w:rsidR="4EF512AB" w:rsidRDefault="4EF512AB" w:rsidP="008D633C">
            <w:pPr>
              <w:pStyle w:val="Paragrafoelenco"/>
              <w:numPr>
                <w:ilvl w:val="0"/>
                <w:numId w:val="26"/>
              </w:numPr>
            </w:pPr>
            <w:r>
              <w:t>Float con valori &gt;10 [ERROR]</w:t>
            </w:r>
          </w:p>
          <w:p w14:paraId="0D1BFAA7" w14:textId="4EAB640A" w:rsidR="4EF512AB" w:rsidRDefault="4EF512AB" w:rsidP="00EC5BB6">
            <w:pPr>
              <w:pStyle w:val="Paragrafoelenco"/>
            </w:pPr>
          </w:p>
        </w:tc>
      </w:tr>
    </w:tbl>
    <w:p w14:paraId="3D234C85" w14:textId="75582B93" w:rsidR="001C2591" w:rsidRDefault="329166B5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p w14:paraId="7FCAFED0" w14:textId="05D2AAD4" w:rsidR="001C2591" w:rsidRDefault="329166B5" w:rsidP="4EF512AB">
      <w:pPr>
        <w:jc w:val="both"/>
      </w:pPr>
      <w:r w:rsidRPr="4EF512AB">
        <w:rPr>
          <w:rFonts w:ascii="Constantia" w:eastAsia="Constantia" w:hAnsi="Constantia" w:cs="Constantia"/>
        </w:rPr>
        <w:t xml:space="preserve">Il numero di test da effettuarsi senza particolari vincoli è: </w:t>
      </w:r>
      <m:oMath>
        <m:r>
          <w:rPr>
            <w:rFonts w:ascii="Cambria Math" w:hAnsi="Cambria Math"/>
          </w:rPr>
          <m:t>2*3=6</m:t>
        </m:r>
      </m:oMath>
    </w:p>
    <w:p w14:paraId="7AF61F78" w14:textId="010D0946" w:rsidR="001C2591" w:rsidRDefault="329166B5" w:rsidP="4EF512AB">
      <w:pPr>
        <w:jc w:val="both"/>
      </w:pPr>
      <w:r w:rsidRPr="4EF512AB">
        <w:rPr>
          <w:rFonts w:ascii="Constantia" w:eastAsia="Constantia" w:hAnsi="Constantia" w:cs="Constantia"/>
        </w:rPr>
        <w:t>Introduciamo i vincoli [ERROR].</w:t>
      </w:r>
    </w:p>
    <w:p w14:paraId="1F42CC95" w14:textId="794E6CB1" w:rsidR="001C2591" w:rsidRDefault="329166B5" w:rsidP="4EF512AB">
      <w:pPr>
        <w:jc w:val="both"/>
      </w:pPr>
      <w:r w:rsidRPr="4EF512AB">
        <w:rPr>
          <w:rFonts w:ascii="Cambria" w:eastAsia="Cambria" w:hAnsi="Cambria" w:cs="Cambria"/>
        </w:rPr>
        <w:t xml:space="preserve">Il numero di test da eseguire per testare singolarmente i vincoli è </w:t>
      </w:r>
      <w:r w:rsidR="00372FD2">
        <w:rPr>
          <w:rFonts w:ascii="Cambria" w:eastAsia="Cambria" w:hAnsi="Cambria" w:cs="Cambria"/>
        </w:rPr>
        <w:t>3</w:t>
      </w:r>
      <w:r w:rsidRPr="4EF512AB">
        <w:rPr>
          <w:rFonts w:ascii="Cambria" w:eastAsia="Cambria" w:hAnsi="Cambria" w:cs="Cambria"/>
        </w:rPr>
        <w:t xml:space="preserve"> (</w:t>
      </w:r>
      <w:r w:rsidR="00D100AE">
        <w:rPr>
          <w:rFonts w:ascii="Cambria" w:eastAsia="Cambria" w:hAnsi="Cambria" w:cs="Cambria"/>
        </w:rPr>
        <w:t>1</w:t>
      </w:r>
      <w:r w:rsidRPr="4EF512AB">
        <w:rPr>
          <w:rFonts w:ascii="Cambria" w:eastAsia="Cambria" w:hAnsi="Cambria" w:cs="Cambria"/>
        </w:rPr>
        <w:t xml:space="preserve"> per Alunno, </w:t>
      </w:r>
      <w:r w:rsidR="00D100AE">
        <w:rPr>
          <w:rFonts w:ascii="Cambria" w:eastAsia="Cambria" w:hAnsi="Cambria" w:cs="Cambria"/>
        </w:rPr>
        <w:t>2</w:t>
      </w:r>
      <w:r w:rsidRPr="4EF512AB">
        <w:rPr>
          <w:rFonts w:ascii="Cambria" w:eastAsia="Cambria" w:hAnsi="Cambria" w:cs="Cambria"/>
        </w:rPr>
        <w:t xml:space="preserve"> per Valutazione).</w:t>
      </w:r>
    </w:p>
    <w:p w14:paraId="660524FA" w14:textId="6DA25B50" w:rsidR="001C2591" w:rsidRDefault="329166B5" w:rsidP="4EF512AB">
      <w:pPr>
        <w:jc w:val="both"/>
        <w:rPr>
          <w:rFonts w:ascii="Cambria" w:eastAsia="Cambria" w:hAnsi="Cambria" w:cs="Cambria"/>
        </w:rPr>
      </w:pPr>
      <w:r w:rsidRPr="4EF512AB">
        <w:rPr>
          <w:rFonts w:ascii="Cambria" w:eastAsia="Cambria" w:hAnsi="Cambria" w:cs="Cambria"/>
        </w:rPr>
        <w:t xml:space="preserve">Il numero di test risultante è: (1*1) + </w:t>
      </w:r>
      <w:proofErr w:type="gramStart"/>
      <w:r w:rsidR="00372FD2">
        <w:rPr>
          <w:rFonts w:ascii="Cambria" w:eastAsia="Cambria" w:hAnsi="Cambria" w:cs="Cambria"/>
        </w:rPr>
        <w:t>3</w:t>
      </w:r>
      <w:r w:rsidRPr="502740C8">
        <w:rPr>
          <w:rFonts w:ascii="Cambria" w:eastAsia="Cambria" w:hAnsi="Cambria" w:cs="Cambria"/>
        </w:rPr>
        <w:t xml:space="preserve">  =</w:t>
      </w:r>
      <w:proofErr w:type="gramEnd"/>
      <w:r w:rsidRPr="502740C8">
        <w:rPr>
          <w:rFonts w:ascii="Cambria" w:eastAsia="Cambria" w:hAnsi="Cambria" w:cs="Cambria"/>
        </w:rPr>
        <w:t xml:space="preserve"> </w:t>
      </w:r>
      <w:r w:rsidR="0080631D">
        <w:rPr>
          <w:rFonts w:ascii="Cambria" w:eastAsia="Cambria" w:hAnsi="Cambria" w:cs="Cambria"/>
        </w:rPr>
        <w:t>4</w:t>
      </w:r>
    </w:p>
    <w:p w14:paraId="7653BDE2" w14:textId="10173762" w:rsidR="001C2591" w:rsidRDefault="001C2591" w:rsidP="4EF512AB">
      <w:pPr>
        <w:jc w:val="both"/>
        <w:rPr>
          <w:rFonts w:ascii="Cambria" w:eastAsia="Cambria" w:hAnsi="Cambria" w:cs="Cambria"/>
        </w:rPr>
      </w:pPr>
    </w:p>
    <w:p w14:paraId="5C6D0B61" w14:textId="703E55AE" w:rsidR="001C2591" w:rsidRDefault="329166B5" w:rsidP="4EF512AB">
      <w:pPr>
        <w:jc w:val="both"/>
      </w:pPr>
      <w:r w:rsidRPr="4EF512AB">
        <w:rPr>
          <w:rFonts w:ascii="Cambria" w:eastAsia="Cambria" w:hAnsi="Cambria" w:cs="Cambria"/>
          <w:b/>
          <w:bCs/>
          <w:color w:val="0000FF"/>
        </w:rPr>
        <w:t>TEST SUITE</w:t>
      </w:r>
    </w:p>
    <w:p w14:paraId="27571EAD" w14:textId="2BA241FE" w:rsidR="001C2591" w:rsidRDefault="329166B5" w:rsidP="4EF512AB">
      <w:pPr>
        <w:jc w:val="both"/>
      </w:pPr>
      <w:r w:rsidRPr="4EF512AB">
        <w:rPr>
          <w:rFonts w:ascii="Cambria" w:eastAsia="Cambria" w:hAnsi="Cambria" w:cs="Cambria"/>
        </w:rPr>
        <w:t xml:space="preserve"> </w:t>
      </w:r>
    </w:p>
    <w:tbl>
      <w:tblPr>
        <w:tblW w:w="14175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855"/>
        <w:gridCol w:w="1695"/>
        <w:gridCol w:w="2265"/>
        <w:gridCol w:w="2265"/>
        <w:gridCol w:w="3690"/>
        <w:gridCol w:w="1560"/>
        <w:gridCol w:w="1845"/>
      </w:tblGrid>
      <w:tr w:rsidR="4EF512AB" w14:paraId="2F010264" w14:textId="77777777" w:rsidTr="00673E72">
        <w:trPr>
          <w:trHeight w:val="735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B714D7" w14:textId="2ACF117C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Test Case ID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E3742B" w14:textId="09EF3149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Descrizione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625933" w14:textId="04B65F89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Classi di equivalenza coperte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771DB8" w14:textId="0DD6FDF5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Pre-condizioni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E9CFD5" w14:textId="0FA47293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Input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040D89" w14:textId="44761016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Output Attesi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38AC3B" w14:textId="39849033" w:rsidR="4EF512AB" w:rsidRDefault="4EF512AB">
            <w:r w:rsidRPr="4EF512AB">
              <w:rPr>
                <w:rFonts w:ascii="Calibri" w:eastAsia="Calibri" w:hAnsi="Calibri" w:cs="Calibri"/>
                <w:b/>
                <w:bCs/>
                <w:color w:val="000090"/>
              </w:rPr>
              <w:t>Post-condizioni Attese</w:t>
            </w:r>
          </w:p>
        </w:tc>
      </w:tr>
      <w:tr w:rsidR="4EF512AB" w14:paraId="03947E41" w14:textId="77777777" w:rsidTr="00673E72">
        <w:trPr>
          <w:trHeight w:val="24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66EC3F" w14:textId="4745CD39" w:rsidR="4EF512AB" w:rsidRDefault="4EF512AB">
            <w:r w:rsidRPr="4EF512AB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1BEB97" w14:textId="4147BD5C" w:rsidR="4EF512AB" w:rsidRDefault="4EF512AB">
            <w:r w:rsidRPr="4EF512AB">
              <w:rPr>
                <w:rFonts w:ascii="Calibri" w:eastAsia="Calibri" w:hAnsi="Calibri" w:cs="Calibri"/>
              </w:rPr>
              <w:t>Tutti input validi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B5070D" w14:textId="1C9BB248" w:rsidR="4EF512AB" w:rsidRDefault="4EF512AB">
            <w:r w:rsidRPr="4EF512AB">
              <w:rPr>
                <w:rFonts w:ascii="Calibri" w:eastAsia="Calibri" w:hAnsi="Calibri" w:cs="Calibri"/>
              </w:rPr>
              <w:t>Data valida, Alunno valido, Valutazione valida.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5A9DFD" w14:textId="5878BF55" w:rsidR="4EF512AB" w:rsidRDefault="00E574BC">
            <w:r w:rsidRPr="00657D21">
              <w:rPr>
                <w:rFonts w:ascii="Calibri" w:hAnsi="Calibri"/>
                <w:bCs/>
              </w:rPr>
              <w:t>È</w:t>
            </w:r>
            <w:r>
              <w:rPr>
                <w:rFonts w:ascii="Calibri" w:hAnsi="Calibri"/>
                <w:bCs/>
              </w:rPr>
              <w:t xml:space="preserve"> stata selezionata una</w:t>
            </w:r>
            <w:r w:rsidR="4EF512AB" w:rsidRPr="4EF512AB">
              <w:rPr>
                <w:rFonts w:ascii="Calibri" w:eastAsia="Calibri" w:hAnsi="Calibri" w:cs="Calibri"/>
              </w:rPr>
              <w:t xml:space="preserve"> classe </w:t>
            </w:r>
            <w:r>
              <w:rPr>
                <w:rFonts w:ascii="Calibri" w:hAnsi="Calibri"/>
                <w:bCs/>
              </w:rPr>
              <w:t>esistente</w:t>
            </w:r>
            <w:r w:rsidR="4EF512AB" w:rsidRPr="4EF512AB">
              <w:rPr>
                <w:rFonts w:ascii="Calibri" w:eastAsia="Calibri" w:hAnsi="Calibri" w:cs="Calibri"/>
              </w:rPr>
              <w:t xml:space="preserve">, l’alunno esiste e fa parte della classe </w:t>
            </w:r>
            <w:r>
              <w:rPr>
                <w:rFonts w:ascii="Calibri" w:eastAsia="Calibri" w:hAnsi="Calibri" w:cs="Calibri"/>
              </w:rPr>
              <w:t>selezionata</w:t>
            </w:r>
            <w:r w:rsidR="4EF512AB" w:rsidRPr="4EF512AB">
              <w:rPr>
                <w:rFonts w:ascii="Calibri" w:eastAsia="Calibri" w:hAnsi="Calibri" w:cs="Calibri"/>
              </w:rPr>
              <w:t>, la pagella si trova nello stato di “non approvata”.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78E925" w14:textId="784016D3" w:rsidR="4EF512AB" w:rsidRDefault="4EF512AB">
            <w:proofErr w:type="gramStart"/>
            <w:r w:rsidRPr="4EF512AB">
              <w:rPr>
                <w:rFonts w:ascii="Calibri" w:eastAsia="Calibri" w:hAnsi="Calibri" w:cs="Calibri"/>
              </w:rPr>
              <w:t>{ Alunno</w:t>
            </w:r>
            <w:proofErr w:type="gramEnd"/>
            <w:r w:rsidRPr="4EF512AB">
              <w:rPr>
                <w:rFonts w:ascii="Calibri" w:eastAsia="Calibri" w:hAnsi="Calibri" w:cs="Calibri"/>
              </w:rPr>
              <w:t>: 000001, Valutazione: 7}</w:t>
            </w:r>
          </w:p>
          <w:p w14:paraId="2D127895" w14:textId="0DF70075" w:rsidR="4EF512AB" w:rsidRDefault="4EF512AB">
            <w:r w:rsidRPr="005C5A82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C7CBE4" w14:textId="1D1DAD39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 xml:space="preserve">“Voto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arrotondato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>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5E11F4" w14:textId="6841E1A1" w:rsidR="4EF512AB" w:rsidRDefault="4EF512AB">
            <w:r w:rsidRPr="4EF512AB">
              <w:rPr>
                <w:rFonts w:ascii="Calibri" w:eastAsia="Calibri" w:hAnsi="Calibri" w:cs="Calibri"/>
              </w:rPr>
              <w:t xml:space="preserve">La pagella viene aggiornata dal sistema attraverso </w:t>
            </w:r>
            <w:r w:rsidRPr="4EF512AB">
              <w:rPr>
                <w:rFonts w:ascii="Calibri" w:eastAsia="Calibri" w:hAnsi="Calibri" w:cs="Calibri"/>
                <w:i/>
                <w:iCs/>
              </w:rPr>
              <w:t>Aggiorna pagella</w:t>
            </w:r>
          </w:p>
        </w:tc>
      </w:tr>
      <w:tr w:rsidR="4EF512AB" w14:paraId="5AE9938E" w14:textId="77777777" w:rsidTr="00673E72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F7B159" w14:textId="27B839C5" w:rsidR="4EF512AB" w:rsidRDefault="00F0736C">
            <w:r>
              <w:rPr>
                <w:rFonts w:ascii="Calibri" w:eastAsia="Calibri" w:hAnsi="Calibri" w:cs="Calibri"/>
              </w:rPr>
              <w:lastRenderedPageBreak/>
              <w:t>2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E3C7E1" w14:textId="7637D60C" w:rsidR="4EF512AB" w:rsidRDefault="4EF512AB">
            <w:r w:rsidRPr="4EF512AB">
              <w:rPr>
                <w:rFonts w:ascii="Calibri" w:eastAsia="Calibri" w:hAnsi="Calibri" w:cs="Calibri"/>
              </w:rPr>
              <w:t xml:space="preserve">Alunno intero </w:t>
            </w:r>
            <w:proofErr w:type="gramStart"/>
            <w:r w:rsidRPr="4EF512AB">
              <w:rPr>
                <w:rFonts w:ascii="Calibri" w:eastAsia="Calibri" w:hAnsi="Calibri" w:cs="Calibri"/>
              </w:rPr>
              <w:t>lunghezza !</w:t>
            </w:r>
            <w:proofErr w:type="gramEnd"/>
            <w:r w:rsidRPr="4EF512AB">
              <w:rPr>
                <w:rFonts w:ascii="Calibri" w:eastAsia="Calibri" w:hAnsi="Calibri" w:cs="Calibri"/>
              </w:rPr>
              <w:t>= 6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9289D0" w14:textId="4C657798" w:rsidR="4EF512AB" w:rsidRDefault="4EF512AB">
            <w:r w:rsidRPr="4EF512AB">
              <w:rPr>
                <w:rFonts w:ascii="Calibri" w:eastAsia="Calibri" w:hAnsi="Calibri" w:cs="Calibri"/>
              </w:rPr>
              <w:t xml:space="preserve">Alunno intero </w:t>
            </w:r>
            <w:proofErr w:type="gramStart"/>
            <w:r w:rsidRPr="4EF512AB">
              <w:rPr>
                <w:rFonts w:ascii="Calibri" w:eastAsia="Calibri" w:hAnsi="Calibri" w:cs="Calibri"/>
              </w:rPr>
              <w:t>lunghezza !</w:t>
            </w:r>
            <w:proofErr w:type="gramEnd"/>
            <w:r w:rsidRPr="4EF512AB">
              <w:rPr>
                <w:rFonts w:ascii="Calibri" w:eastAsia="Calibri" w:hAnsi="Calibri" w:cs="Calibri"/>
              </w:rPr>
              <w:t>= 6 [ERROR], Valutazione valida.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019C01" w14:textId="566BF5AB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49F9CE" w14:textId="5D5AAD9D" w:rsidR="4EF512AB" w:rsidRDefault="4EF512AB">
            <w:proofErr w:type="gramStart"/>
            <w:r w:rsidRPr="4EF512AB">
              <w:rPr>
                <w:rFonts w:ascii="Calibri" w:eastAsia="Calibri" w:hAnsi="Calibri" w:cs="Calibri"/>
              </w:rPr>
              <w:t>{ Alunno</w:t>
            </w:r>
            <w:proofErr w:type="gramEnd"/>
            <w:r w:rsidRPr="4EF512AB">
              <w:rPr>
                <w:rFonts w:ascii="Calibri" w:eastAsia="Calibri" w:hAnsi="Calibri" w:cs="Calibri"/>
              </w:rPr>
              <w:t>: 01, Valutazione: 7}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20AB42" w14:textId="6842BE21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Alunno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non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valido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>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E3B22B" w14:textId="029F6216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4EF512AB" w14:paraId="5D6F5695" w14:textId="77777777" w:rsidTr="00673E72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BE39F3" w14:textId="78A2F600" w:rsidR="4EF512AB" w:rsidRDefault="00F0736C"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6FDD84" w14:textId="47334511" w:rsidR="4EF512AB" w:rsidRDefault="4EF512AB">
            <w:r w:rsidRPr="4EF512AB">
              <w:rPr>
                <w:rFonts w:ascii="Calibri" w:eastAsia="Calibri" w:hAnsi="Calibri" w:cs="Calibri"/>
              </w:rPr>
              <w:t>Valutazione valore &lt; 1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86F055" w14:textId="6BA9DD8E" w:rsidR="4EF512AB" w:rsidRDefault="4EF512AB">
            <w:r w:rsidRPr="4EF512AB">
              <w:rPr>
                <w:rFonts w:ascii="Calibri" w:eastAsia="Calibri" w:hAnsi="Calibri" w:cs="Calibri"/>
              </w:rPr>
              <w:t>Alunno valido, Valutazione float valore &lt;1 [ERROR].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BE1805" w14:textId="0700449C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A4DA8F" w14:textId="7AC343C3" w:rsidR="4EF512AB" w:rsidRDefault="4EF512AB">
            <w:proofErr w:type="gramStart"/>
            <w:r w:rsidRPr="4EF512AB">
              <w:rPr>
                <w:rFonts w:ascii="Calibri" w:eastAsia="Calibri" w:hAnsi="Calibri" w:cs="Calibri"/>
              </w:rPr>
              <w:t>{ Alunno</w:t>
            </w:r>
            <w:proofErr w:type="gramEnd"/>
            <w:r w:rsidRPr="4EF512AB">
              <w:rPr>
                <w:rFonts w:ascii="Calibri" w:eastAsia="Calibri" w:hAnsi="Calibri" w:cs="Calibri"/>
              </w:rPr>
              <w:t>: 000001, Valutazione: 0}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ACC447" w14:textId="54AE3BD7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Valutazione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minore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di 1”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CB5A8C" w14:textId="30B2D914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4EF512AB" w14:paraId="0364A1B8" w14:textId="77777777" w:rsidTr="00673E72">
        <w:trPr>
          <w:trHeight w:val="1260"/>
        </w:trPr>
        <w:tc>
          <w:tcPr>
            <w:tcW w:w="8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A8F12B" w14:textId="6A84CEEB" w:rsidR="4EF512AB" w:rsidRDefault="00F0736C"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CAFEA" w14:textId="52C51C3E" w:rsidR="4EF512AB" w:rsidRDefault="4EF512AB">
            <w:r w:rsidRPr="4EF512AB">
              <w:rPr>
                <w:rFonts w:ascii="Calibri" w:eastAsia="Calibri" w:hAnsi="Calibri" w:cs="Calibri"/>
              </w:rPr>
              <w:t>Valutazione valore &gt; 10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D583CC" w14:textId="6EA57A88" w:rsidR="4EF512AB" w:rsidRDefault="4EF512AB">
            <w:r w:rsidRPr="4EF512AB">
              <w:rPr>
                <w:rFonts w:ascii="Calibri" w:eastAsia="Calibri" w:hAnsi="Calibri" w:cs="Calibri"/>
              </w:rPr>
              <w:t>Alunno valido, Valutazione float valore &gt;10 [ERROR].</w:t>
            </w:r>
          </w:p>
        </w:tc>
        <w:tc>
          <w:tcPr>
            <w:tcW w:w="22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A8FB2B" w14:textId="61666919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36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35AC24" w14:textId="300B86FA" w:rsidR="4EF512AB" w:rsidRDefault="4EF512AB">
            <w:proofErr w:type="gramStart"/>
            <w:r w:rsidRPr="4EF512AB">
              <w:rPr>
                <w:rFonts w:ascii="Calibri" w:eastAsia="Calibri" w:hAnsi="Calibri" w:cs="Calibri"/>
              </w:rPr>
              <w:t>{ Alunno</w:t>
            </w:r>
            <w:proofErr w:type="gramEnd"/>
            <w:r w:rsidRPr="4EF512AB">
              <w:rPr>
                <w:rFonts w:ascii="Calibri" w:eastAsia="Calibri" w:hAnsi="Calibri" w:cs="Calibri"/>
              </w:rPr>
              <w:t>: 000001, Valutazione: 10.5}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DB94A7" w14:textId="6BF31AC7" w:rsidR="4EF512AB" w:rsidRDefault="4EF512AB">
            <w:r w:rsidRPr="4EF512AB">
              <w:rPr>
                <w:rFonts w:ascii="Calibri" w:eastAsia="Calibri" w:hAnsi="Calibri" w:cs="Calibri"/>
                <w:lang w:val="en-GB"/>
              </w:rPr>
              <w:t>“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Valutazione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</w:t>
            </w:r>
            <w:proofErr w:type="spellStart"/>
            <w:r w:rsidRPr="4EF512AB">
              <w:rPr>
                <w:rFonts w:ascii="Calibri" w:eastAsia="Calibri" w:hAnsi="Calibri" w:cs="Calibri"/>
                <w:lang w:val="en-GB"/>
              </w:rPr>
              <w:t>maggiore</w:t>
            </w:r>
            <w:proofErr w:type="spellEnd"/>
            <w:r w:rsidRPr="4EF512AB">
              <w:rPr>
                <w:rFonts w:ascii="Calibri" w:eastAsia="Calibri" w:hAnsi="Calibri" w:cs="Calibri"/>
                <w:lang w:val="en-GB"/>
              </w:rPr>
              <w:t xml:space="preserve"> di 10”</w:t>
            </w:r>
          </w:p>
        </w:tc>
        <w:tc>
          <w:tcPr>
            <w:tcW w:w="18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302221" w14:textId="6C24B8AB" w:rsidR="4EF512AB" w:rsidRDefault="4EF512AB">
            <w:r w:rsidRPr="4EF512AB">
              <w:rPr>
                <w:rFonts w:ascii="Calibri" w:eastAsia="Calibri" w:hAnsi="Calibri" w:cs="Calibri"/>
              </w:rPr>
              <w:t xml:space="preserve"> </w:t>
            </w:r>
          </w:p>
        </w:tc>
      </w:tr>
    </w:tbl>
    <w:p w14:paraId="6E52DF2A" w14:textId="4D3B9393" w:rsidR="001C2591" w:rsidRDefault="329166B5" w:rsidP="4EF512AB">
      <w:pPr>
        <w:jc w:val="both"/>
      </w:pPr>
      <w:r w:rsidRPr="4EF512AB">
        <w:rPr>
          <w:rFonts w:ascii="Cambria" w:eastAsia="Cambria" w:hAnsi="Cambria" w:cs="Cambria"/>
          <w:b/>
          <w:bCs/>
          <w:color w:val="0000FF"/>
        </w:rPr>
        <w:t xml:space="preserve"> </w:t>
      </w:r>
    </w:p>
    <w:p w14:paraId="1F879DE3" w14:textId="2AD2F0CC" w:rsidR="001C2591" w:rsidRDefault="001C2591" w:rsidP="4EF512AB">
      <w:pPr>
        <w:jc w:val="both"/>
      </w:pPr>
      <w:r>
        <w:br/>
      </w:r>
    </w:p>
    <w:p w14:paraId="609BFFFC" w14:textId="51220262" w:rsidR="001C2591" w:rsidRDefault="001C2591" w:rsidP="4EF512AB">
      <w:pPr>
        <w:jc w:val="both"/>
      </w:pPr>
    </w:p>
    <w:p w14:paraId="3EEC4836" w14:textId="77777777" w:rsidR="00747570" w:rsidRDefault="00747570" w:rsidP="4EF512AB">
      <w:pPr>
        <w:jc w:val="both"/>
      </w:pPr>
    </w:p>
    <w:p w14:paraId="1F34E348" w14:textId="77777777" w:rsidR="00747570" w:rsidRDefault="00747570" w:rsidP="4EF512AB">
      <w:pPr>
        <w:jc w:val="both"/>
      </w:pPr>
    </w:p>
    <w:p w14:paraId="58F3F58A" w14:textId="77777777" w:rsidR="00747570" w:rsidRDefault="00747570" w:rsidP="4EF512AB">
      <w:pPr>
        <w:jc w:val="both"/>
      </w:pPr>
    </w:p>
    <w:p w14:paraId="2FEA7DB7" w14:textId="77777777" w:rsidR="00747570" w:rsidRDefault="00747570" w:rsidP="4EF512AB">
      <w:pPr>
        <w:jc w:val="both"/>
      </w:pPr>
    </w:p>
    <w:p w14:paraId="71A683ED" w14:textId="77777777" w:rsidR="00747570" w:rsidRDefault="00747570" w:rsidP="4EF512AB">
      <w:pPr>
        <w:jc w:val="both"/>
      </w:pPr>
    </w:p>
    <w:p w14:paraId="15BBB69F" w14:textId="77777777" w:rsidR="00747570" w:rsidRDefault="00747570" w:rsidP="4EF512AB">
      <w:pPr>
        <w:jc w:val="both"/>
      </w:pPr>
    </w:p>
    <w:p w14:paraId="53728357" w14:textId="77777777" w:rsidR="00747570" w:rsidRDefault="00747570" w:rsidP="4EF512AB">
      <w:pPr>
        <w:jc w:val="both"/>
      </w:pPr>
    </w:p>
    <w:p w14:paraId="18589345" w14:textId="77777777" w:rsidR="00747570" w:rsidRDefault="00747570" w:rsidP="4EF512AB">
      <w:pPr>
        <w:jc w:val="both"/>
      </w:pPr>
    </w:p>
    <w:p w14:paraId="0DF4A8D3" w14:textId="77777777" w:rsidR="00747570" w:rsidRDefault="00747570" w:rsidP="4EF512AB">
      <w:pPr>
        <w:jc w:val="both"/>
      </w:pPr>
    </w:p>
    <w:p w14:paraId="7DBC1B88" w14:textId="77777777" w:rsidR="00747570" w:rsidRDefault="00747570" w:rsidP="4EF512AB">
      <w:pPr>
        <w:jc w:val="both"/>
      </w:pPr>
    </w:p>
    <w:p w14:paraId="29F40F48" w14:textId="77777777" w:rsidR="00747570" w:rsidRDefault="00747570" w:rsidP="4EF512AB">
      <w:pPr>
        <w:jc w:val="both"/>
      </w:pPr>
    </w:p>
    <w:p w14:paraId="417DD68C" w14:textId="77777777" w:rsidR="00747570" w:rsidRDefault="00747570" w:rsidP="4EF512AB">
      <w:pPr>
        <w:jc w:val="both"/>
      </w:pPr>
    </w:p>
    <w:p w14:paraId="79080AF2" w14:textId="77777777" w:rsidR="00747570" w:rsidRDefault="00747570" w:rsidP="4EF512AB">
      <w:pPr>
        <w:jc w:val="both"/>
      </w:pPr>
    </w:p>
    <w:p w14:paraId="39D7A0CA" w14:textId="77777777" w:rsidR="00747570" w:rsidRDefault="00747570" w:rsidP="4EF512AB">
      <w:pPr>
        <w:jc w:val="both"/>
      </w:pPr>
    </w:p>
    <w:p w14:paraId="1389E82D" w14:textId="77777777" w:rsidR="00100C35" w:rsidRDefault="00100C35" w:rsidP="4EF512AB">
      <w:pPr>
        <w:jc w:val="both"/>
        <w:rPr>
          <w:b/>
          <w:color w:val="0000FF"/>
        </w:rPr>
      </w:pPr>
    </w:p>
    <w:p w14:paraId="150D1442" w14:textId="77777777" w:rsidR="00100C35" w:rsidRDefault="00100C35" w:rsidP="4EF512AB">
      <w:pPr>
        <w:jc w:val="both"/>
        <w:rPr>
          <w:b/>
          <w:color w:val="0000FF"/>
        </w:rPr>
      </w:pPr>
    </w:p>
    <w:p w14:paraId="517A67FB" w14:textId="2C9CC3B7" w:rsidR="001C2591" w:rsidRDefault="001C2591" w:rsidP="4EF512AB">
      <w:pPr>
        <w:jc w:val="both"/>
        <w:rPr>
          <w:b/>
          <w:color w:val="0000FF"/>
        </w:rPr>
      </w:pPr>
      <w:r w:rsidRPr="00E77D7E">
        <w:rPr>
          <w:b/>
          <w:color w:val="0000FF"/>
        </w:rPr>
        <w:lastRenderedPageBreak/>
        <w:t xml:space="preserve">PIANO DI TEST UTILIZZANDO IL METODO DEL </w:t>
      </w:r>
      <w:r w:rsidRPr="00E77D7E">
        <w:rPr>
          <w:b/>
          <w:i/>
          <w:color w:val="0000FF"/>
        </w:rPr>
        <w:t xml:space="preserve">CATEGORY-PARTITION TESTING </w:t>
      </w:r>
      <w:r w:rsidRPr="00E77D7E">
        <w:rPr>
          <w:b/>
          <w:color w:val="0000FF"/>
        </w:rPr>
        <w:t>PER LA FUNZIONALITÀ “</w:t>
      </w:r>
      <w:proofErr w:type="spellStart"/>
      <w:r>
        <w:rPr>
          <w:b/>
          <w:i/>
          <w:color w:val="0000FF"/>
        </w:rPr>
        <w:t>InserisciMateria</w:t>
      </w:r>
      <w:proofErr w:type="spellEnd"/>
      <w:r w:rsidRPr="00E77D7E">
        <w:rPr>
          <w:b/>
          <w:color w:val="0000FF"/>
        </w:rPr>
        <w:t>”.</w:t>
      </w:r>
    </w:p>
    <w:p w14:paraId="5FF3DC07" w14:textId="77777777" w:rsidR="001C2591" w:rsidRDefault="001C2591" w:rsidP="001C2591"/>
    <w:tbl>
      <w:tblPr>
        <w:tblStyle w:val="Grigliatabella"/>
        <w:tblW w:w="10768" w:type="dxa"/>
        <w:tblLook w:val="04A0" w:firstRow="1" w:lastRow="0" w:firstColumn="1" w:lastColumn="0" w:noHBand="0" w:noVBand="1"/>
      </w:tblPr>
      <w:tblGrid>
        <w:gridCol w:w="5524"/>
        <w:gridCol w:w="5244"/>
      </w:tblGrid>
      <w:tr w:rsidR="001C2591" w:rsidRPr="00E77D7E" w14:paraId="57DCF213" w14:textId="77777777" w:rsidTr="005F03C2">
        <w:tc>
          <w:tcPr>
            <w:tcW w:w="5524" w:type="dxa"/>
          </w:tcPr>
          <w:p w14:paraId="04A85A56" w14:textId="77777777" w:rsidR="001C2591" w:rsidRPr="00E77D7E" w:rsidRDefault="001C2591">
            <w:pPr>
              <w:rPr>
                <w:b/>
                <w:bCs/>
                <w:color w:val="000090"/>
              </w:rPr>
            </w:pPr>
            <w:r>
              <w:rPr>
                <w:b/>
                <w:bCs/>
                <w:color w:val="000090"/>
              </w:rPr>
              <w:t>NOME MATERIA</w:t>
            </w:r>
          </w:p>
        </w:tc>
        <w:tc>
          <w:tcPr>
            <w:tcW w:w="5244" w:type="dxa"/>
          </w:tcPr>
          <w:p w14:paraId="499E457F" w14:textId="742CA380" w:rsidR="001C2591" w:rsidRPr="00E77D7E" w:rsidRDefault="001C2591">
            <w:pPr>
              <w:rPr>
                <w:b/>
                <w:bCs/>
                <w:color w:val="000090"/>
              </w:rPr>
            </w:pPr>
            <w:r>
              <w:rPr>
                <w:b/>
                <w:bCs/>
                <w:color w:val="000090"/>
              </w:rPr>
              <w:t>DOCENTE</w:t>
            </w:r>
          </w:p>
        </w:tc>
      </w:tr>
      <w:tr w:rsidR="001C2591" w14:paraId="747DA2B8" w14:textId="77777777" w:rsidTr="005F03C2">
        <w:trPr>
          <w:trHeight w:val="2655"/>
        </w:trPr>
        <w:tc>
          <w:tcPr>
            <w:tcW w:w="5524" w:type="dxa"/>
          </w:tcPr>
          <w:p w14:paraId="1A974093" w14:textId="7822FC4E" w:rsidR="001C2591" w:rsidRPr="001C2591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334" w:hanging="301"/>
            </w:pPr>
            <w:r>
              <w:t>Stringa di caratteri di lunghezza &gt; 1 e &lt;= 30</w:t>
            </w:r>
          </w:p>
          <w:p w14:paraId="74BDC0AD" w14:textId="77777777" w:rsidR="001C2591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>
              <w:t>Stringa di caratteri di lunghezza &lt;= 1 [ERROR]</w:t>
            </w:r>
          </w:p>
          <w:p w14:paraId="2E9590BA" w14:textId="71363D96" w:rsidR="001C2591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>
              <w:t>Stringa di caratteri di lunghezza &gt;30 [ERROR]</w:t>
            </w:r>
          </w:p>
          <w:p w14:paraId="3ADE0E5B" w14:textId="77777777" w:rsidR="001C2591" w:rsidRPr="0017393B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 w:rsidRPr="0017393B">
              <w:t>Stringa che contiene simboli che non sono caratteri [ERROR]</w:t>
            </w:r>
          </w:p>
        </w:tc>
        <w:tc>
          <w:tcPr>
            <w:tcW w:w="5244" w:type="dxa"/>
          </w:tcPr>
          <w:p w14:paraId="73D98A47" w14:textId="77777777" w:rsidR="001C2591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>
              <w:t>Stringa alfanumerica di lunghezza &gt;0 e &lt;=20</w:t>
            </w:r>
          </w:p>
          <w:p w14:paraId="7B9AC218" w14:textId="77777777" w:rsidR="001C2591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>
              <w:t>Stringa vuota [ERROR]</w:t>
            </w:r>
          </w:p>
          <w:p w14:paraId="7B15201B" w14:textId="77777777" w:rsidR="001C2591" w:rsidRPr="007E31DB" w:rsidRDefault="001C2591" w:rsidP="008D633C">
            <w:pPr>
              <w:pStyle w:val="Paragrafoelenco"/>
              <w:widowControl w:val="0"/>
              <w:numPr>
                <w:ilvl w:val="0"/>
                <w:numId w:val="4"/>
              </w:numPr>
              <w:suppressAutoHyphens/>
              <w:ind w:left="426" w:hanging="284"/>
            </w:pPr>
            <w:r w:rsidRPr="007E31DB">
              <w:t>Stringa di lunghezza &gt; 20 [ERROR]</w:t>
            </w:r>
          </w:p>
        </w:tc>
      </w:tr>
    </w:tbl>
    <w:p w14:paraId="12D850E0" w14:textId="77777777" w:rsidR="001C2591" w:rsidRDefault="001C2591" w:rsidP="001C2591"/>
    <w:p w14:paraId="0FA367BC" w14:textId="74F4C160" w:rsidR="001C2591" w:rsidRDefault="001C2591" w:rsidP="001C2591">
      <w:pPr>
        <w:rPr>
          <w:rFonts w:ascii="Constantia" w:hAnsi="Constantia"/>
        </w:rPr>
      </w:pPr>
      <w:r>
        <w:rPr>
          <w:rFonts w:ascii="Constantia" w:hAnsi="Constantia"/>
        </w:rPr>
        <w:t xml:space="preserve">Il numero di test da effettuarsi senza particolari vincoli è:  </w:t>
      </w:r>
      <m:oMath>
        <m:r>
          <w:rPr>
            <w:rFonts w:ascii="Cambria Math" w:hAnsi="Cambria Math"/>
          </w:rPr>
          <m:t>4*3=12</m:t>
        </m:r>
      </m:oMath>
    </w:p>
    <w:p w14:paraId="0ACF6048" w14:textId="77777777" w:rsidR="001C2591" w:rsidRDefault="001C2591" w:rsidP="001C2591">
      <w:pPr>
        <w:rPr>
          <w:rFonts w:ascii="Constantia" w:hAnsi="Constantia"/>
        </w:rPr>
      </w:pPr>
      <w:r>
        <w:rPr>
          <w:rFonts w:ascii="Constantia" w:hAnsi="Constantia"/>
        </w:rPr>
        <w:t>Introduciamo i vincoli [ERROR</w:t>
      </w:r>
      <w:proofErr w:type="gramStart"/>
      <w:r>
        <w:rPr>
          <w:rFonts w:ascii="Constantia" w:hAnsi="Constantia"/>
        </w:rPr>
        <w:t>] .</w:t>
      </w:r>
      <w:proofErr w:type="gramEnd"/>
    </w:p>
    <w:p w14:paraId="50AD5A7C" w14:textId="08B6C3F4" w:rsidR="001C2591" w:rsidRDefault="001C2591" w:rsidP="001C2591">
      <w:r w:rsidRPr="006859EA">
        <w:t xml:space="preserve">Il numero di test da eseguire per testare singolarmente i vincoli è </w:t>
      </w:r>
      <w:r w:rsidR="00B273BD">
        <w:t>5</w:t>
      </w:r>
      <w:r w:rsidRPr="006859EA">
        <w:t xml:space="preserve"> (</w:t>
      </w:r>
      <w:r>
        <w:t>3</w:t>
      </w:r>
      <w:r w:rsidRPr="006859EA">
        <w:t xml:space="preserve"> per </w:t>
      </w:r>
      <w:proofErr w:type="spellStart"/>
      <w:r>
        <w:t>NomeMateria</w:t>
      </w:r>
      <w:proofErr w:type="spellEnd"/>
      <w:r>
        <w:t>, 2 per Docente</w:t>
      </w:r>
      <w:r w:rsidRPr="006859EA">
        <w:t>).</w:t>
      </w:r>
    </w:p>
    <w:p w14:paraId="257526F5" w14:textId="1CEDD256" w:rsidR="001C2591" w:rsidRDefault="001C2591" w:rsidP="001C2591">
      <w:r>
        <w:t xml:space="preserve">Il numero di test risultante è: (1*1) + </w:t>
      </w:r>
      <w:r w:rsidR="00B273BD">
        <w:t>5</w:t>
      </w:r>
      <w:r>
        <w:t xml:space="preserve"> = </w:t>
      </w:r>
      <w:r w:rsidR="00B273BD">
        <w:t>6</w:t>
      </w:r>
    </w:p>
    <w:p w14:paraId="1A644BAA" w14:textId="77777777" w:rsidR="001C2591" w:rsidRDefault="001C2591" w:rsidP="001C2591"/>
    <w:p w14:paraId="14B77740" w14:textId="77777777" w:rsidR="001C2591" w:rsidRDefault="001C2591" w:rsidP="001C2591"/>
    <w:p w14:paraId="5D669875" w14:textId="77777777" w:rsidR="001C2591" w:rsidRPr="00C96682" w:rsidRDefault="001C2591" w:rsidP="001C2591">
      <w:pPr>
        <w:autoSpaceDE w:val="0"/>
        <w:jc w:val="both"/>
        <w:rPr>
          <w:b/>
          <w:color w:val="0000FF"/>
        </w:rPr>
      </w:pPr>
      <w:bookmarkStart w:id="88" w:name="_Hlk135341254"/>
      <w:r>
        <w:rPr>
          <w:b/>
          <w:color w:val="0000FF"/>
        </w:rPr>
        <w:t>TEST SUITE</w:t>
      </w:r>
    </w:p>
    <w:bookmarkEnd w:id="88"/>
    <w:p w14:paraId="43F3A1E9" w14:textId="77777777" w:rsidR="001C2591" w:rsidRDefault="001C2591" w:rsidP="001C2591"/>
    <w:tbl>
      <w:tblPr>
        <w:tblW w:w="141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701"/>
        <w:gridCol w:w="2268"/>
        <w:gridCol w:w="2268"/>
        <w:gridCol w:w="3685"/>
        <w:gridCol w:w="1560"/>
        <w:gridCol w:w="1842"/>
      </w:tblGrid>
      <w:tr w:rsidR="001C2591" w:rsidRPr="006B7151" w14:paraId="20CAAF0E" w14:textId="77777777">
        <w:trPr>
          <w:trHeight w:val="734"/>
        </w:trPr>
        <w:tc>
          <w:tcPr>
            <w:tcW w:w="851" w:type="dxa"/>
            <w:shd w:val="clear" w:color="auto" w:fill="auto"/>
          </w:tcPr>
          <w:p w14:paraId="74974693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Test Case ID</w:t>
            </w:r>
          </w:p>
        </w:tc>
        <w:tc>
          <w:tcPr>
            <w:tcW w:w="1701" w:type="dxa"/>
            <w:shd w:val="clear" w:color="auto" w:fill="auto"/>
          </w:tcPr>
          <w:p w14:paraId="6A7B7AEC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Descrizione</w:t>
            </w:r>
          </w:p>
        </w:tc>
        <w:tc>
          <w:tcPr>
            <w:tcW w:w="2268" w:type="dxa"/>
          </w:tcPr>
          <w:p w14:paraId="1E27A3F3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Classi di equivalenza coperte</w:t>
            </w:r>
          </w:p>
        </w:tc>
        <w:tc>
          <w:tcPr>
            <w:tcW w:w="2268" w:type="dxa"/>
            <w:shd w:val="clear" w:color="auto" w:fill="auto"/>
          </w:tcPr>
          <w:p w14:paraId="71C9708C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Pre-condizioni</w:t>
            </w:r>
          </w:p>
        </w:tc>
        <w:tc>
          <w:tcPr>
            <w:tcW w:w="3685" w:type="dxa"/>
            <w:shd w:val="clear" w:color="auto" w:fill="auto"/>
          </w:tcPr>
          <w:p w14:paraId="57EFB1CE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Input</w:t>
            </w:r>
          </w:p>
        </w:tc>
        <w:tc>
          <w:tcPr>
            <w:tcW w:w="1560" w:type="dxa"/>
            <w:shd w:val="clear" w:color="auto" w:fill="auto"/>
          </w:tcPr>
          <w:p w14:paraId="21850AEC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Output Attesi</w:t>
            </w:r>
          </w:p>
        </w:tc>
        <w:tc>
          <w:tcPr>
            <w:tcW w:w="1842" w:type="dxa"/>
            <w:shd w:val="clear" w:color="auto" w:fill="auto"/>
          </w:tcPr>
          <w:p w14:paraId="0800C678" w14:textId="77777777" w:rsidR="001C2591" w:rsidRPr="00E77D7E" w:rsidRDefault="001C2591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Post-condizioni Attese</w:t>
            </w:r>
          </w:p>
        </w:tc>
      </w:tr>
      <w:tr w:rsidR="001C2591" w:rsidRPr="000218A3" w14:paraId="323E08F8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1AAA6E2D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14:paraId="17516FC5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Tutti input validi</w:t>
            </w:r>
          </w:p>
        </w:tc>
        <w:tc>
          <w:tcPr>
            <w:tcW w:w="2268" w:type="dxa"/>
          </w:tcPr>
          <w:p w14:paraId="2A398D9E" w14:textId="6AAADCD2" w:rsidR="001C2591" w:rsidRPr="003364A3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valido, </w:t>
            </w:r>
            <w:proofErr w:type="spellStart"/>
            <w:r>
              <w:rPr>
                <w:rFonts w:ascii="Calibri" w:hAnsi="Calibri"/>
                <w:bCs/>
              </w:rPr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valido</w:t>
            </w:r>
          </w:p>
        </w:tc>
        <w:tc>
          <w:tcPr>
            <w:tcW w:w="2268" w:type="dxa"/>
            <w:shd w:val="clear" w:color="auto" w:fill="auto"/>
          </w:tcPr>
          <w:p w14:paraId="7CFAB0F3" w14:textId="26135A0E" w:rsidR="001C2591" w:rsidRPr="00C47FB4" w:rsidRDefault="00242170">
            <w:pPr>
              <w:autoSpaceDE w:val="0"/>
              <w:rPr>
                <w:rFonts w:ascii="Calibri" w:hAnsi="Calibri"/>
                <w:bCs/>
              </w:rPr>
            </w:pPr>
            <w:r w:rsidRPr="00657D21">
              <w:rPr>
                <w:rFonts w:ascii="Calibri" w:hAnsi="Calibri"/>
                <w:bCs/>
              </w:rPr>
              <w:t>È</w:t>
            </w:r>
            <w:r>
              <w:rPr>
                <w:rFonts w:ascii="Calibri" w:hAnsi="Calibri"/>
                <w:bCs/>
              </w:rPr>
              <w:t xml:space="preserve"> stata selezionata una</w:t>
            </w:r>
            <w:r w:rsidR="001C2591" w:rsidRPr="4EF512AB">
              <w:rPr>
                <w:rFonts w:ascii="Calibri" w:eastAsia="Calibri" w:hAnsi="Calibri" w:cs="Calibri"/>
              </w:rPr>
              <w:t xml:space="preserve"> classe </w:t>
            </w:r>
            <w:r>
              <w:rPr>
                <w:rFonts w:ascii="Calibri" w:hAnsi="Calibri"/>
                <w:bCs/>
              </w:rPr>
              <w:t>esistente</w:t>
            </w:r>
            <w:r w:rsidR="001C2591">
              <w:rPr>
                <w:rFonts w:ascii="Calibri" w:hAnsi="Calibri"/>
                <w:bCs/>
              </w:rPr>
              <w:t>, il docente esiste e insegna la materia inserita.</w:t>
            </w:r>
          </w:p>
        </w:tc>
        <w:tc>
          <w:tcPr>
            <w:tcW w:w="3685" w:type="dxa"/>
            <w:shd w:val="clear" w:color="auto" w:fill="auto"/>
          </w:tcPr>
          <w:p w14:paraId="38635037" w14:textId="4F72A2D4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“Fisica”, Docente: “c.viola13”}</w:t>
            </w:r>
          </w:p>
          <w:p w14:paraId="55092439" w14:textId="77777777" w:rsidR="001C2591" w:rsidRPr="005C5A82" w:rsidRDefault="001C2591">
            <w:pPr>
              <w:autoSpaceDE w:val="0"/>
              <w:rPr>
                <w:rFonts w:ascii="Calibri" w:hAnsi="Calibri"/>
              </w:rPr>
            </w:pPr>
          </w:p>
        </w:tc>
        <w:tc>
          <w:tcPr>
            <w:tcW w:w="1560" w:type="dxa"/>
            <w:shd w:val="clear" w:color="auto" w:fill="auto"/>
          </w:tcPr>
          <w:p w14:paraId="5ABF7B2B" w14:textId="77777777" w:rsidR="001C2591" w:rsidRPr="000218A3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  <w:lang w:val="en-GB"/>
              </w:rPr>
              <w:t xml:space="preserve">“Materia </w:t>
            </w:r>
            <w:proofErr w:type="spellStart"/>
            <w:r>
              <w:rPr>
                <w:rFonts w:ascii="Calibri" w:hAnsi="Calibri"/>
                <w:bCs/>
                <w:lang w:val="en-GB"/>
              </w:rPr>
              <w:t>Aggiunta</w:t>
            </w:r>
            <w:proofErr w:type="spellEnd"/>
            <w:r>
              <w:rPr>
                <w:rFonts w:ascii="Calibri" w:hAnsi="Calibri"/>
                <w:bCs/>
                <w:lang w:val="en-GB"/>
              </w:rPr>
              <w:t>”</w:t>
            </w:r>
          </w:p>
        </w:tc>
        <w:tc>
          <w:tcPr>
            <w:tcW w:w="1842" w:type="dxa"/>
            <w:shd w:val="clear" w:color="auto" w:fill="auto"/>
          </w:tcPr>
          <w:p w14:paraId="7EE50000" w14:textId="77777777" w:rsidR="001C2591" w:rsidRPr="000218A3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Alla classe viene aggiunta la materia</w:t>
            </w:r>
          </w:p>
        </w:tc>
      </w:tr>
      <w:tr w:rsidR="001C2591" w:rsidRPr="00466F48" w14:paraId="68C74A3F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6DDDFD26" w14:textId="7E1BF208" w:rsidR="001C2591" w:rsidRPr="00C47FB4" w:rsidRDefault="00B238B5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14:paraId="78459A7B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&lt;=1</w:t>
            </w:r>
          </w:p>
        </w:tc>
        <w:tc>
          <w:tcPr>
            <w:tcW w:w="2268" w:type="dxa"/>
          </w:tcPr>
          <w:p w14:paraId="547CD649" w14:textId="77777777" w:rsidR="001C2591" w:rsidRPr="003364A3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&lt;= 1 caratteri [ERROR], </w:t>
            </w:r>
            <w:proofErr w:type="spellStart"/>
            <w:r>
              <w:rPr>
                <w:rFonts w:ascii="Calibri" w:hAnsi="Calibri"/>
                <w:bCs/>
              </w:rPr>
              <w:lastRenderedPageBreak/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valido</w:t>
            </w:r>
          </w:p>
        </w:tc>
        <w:tc>
          <w:tcPr>
            <w:tcW w:w="2268" w:type="dxa"/>
            <w:shd w:val="clear" w:color="auto" w:fill="auto"/>
          </w:tcPr>
          <w:p w14:paraId="54358117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685" w:type="dxa"/>
            <w:shd w:val="clear" w:color="auto" w:fill="auto"/>
          </w:tcPr>
          <w:p w14:paraId="23A62FA4" w14:textId="21257314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“F”, Docente: “c.viola13”}</w:t>
            </w:r>
          </w:p>
          <w:p w14:paraId="397E69B7" w14:textId="77777777" w:rsidR="001C2591" w:rsidRPr="002E238F" w:rsidRDefault="001C2591">
            <w:pPr>
              <w:autoSpaceDE w:val="0"/>
              <w:rPr>
                <w:rFonts w:ascii="Calibri" w:hAnsi="Calibri"/>
                <w:bCs/>
              </w:rPr>
            </w:pPr>
          </w:p>
          <w:p w14:paraId="41AA61BB" w14:textId="77777777" w:rsidR="001C2591" w:rsidRPr="005C5A82" w:rsidRDefault="001C2591">
            <w:pPr>
              <w:autoSpaceDE w:val="0"/>
              <w:rPr>
                <w:rFonts w:ascii="Calibri" w:hAnsi="Calibri"/>
              </w:rPr>
            </w:pPr>
          </w:p>
        </w:tc>
        <w:tc>
          <w:tcPr>
            <w:tcW w:w="1560" w:type="dxa"/>
            <w:shd w:val="clear" w:color="auto" w:fill="auto"/>
          </w:tcPr>
          <w:p w14:paraId="40740B04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</w:rPr>
              <w:lastRenderedPageBreak/>
              <w:t>“Nome materia non valido!”</w:t>
            </w:r>
          </w:p>
        </w:tc>
        <w:tc>
          <w:tcPr>
            <w:tcW w:w="1842" w:type="dxa"/>
            <w:shd w:val="clear" w:color="auto" w:fill="auto"/>
          </w:tcPr>
          <w:p w14:paraId="3ED76841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</w:p>
        </w:tc>
      </w:tr>
      <w:tr w:rsidR="001C2591" w:rsidRPr="00466F48" w14:paraId="68225654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40783B69" w14:textId="3EC7F1FD" w:rsidR="001C2591" w:rsidRPr="00C47FB4" w:rsidRDefault="00B238B5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14:paraId="5F8C13E5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&gt; 30</w:t>
            </w:r>
          </w:p>
        </w:tc>
        <w:tc>
          <w:tcPr>
            <w:tcW w:w="2268" w:type="dxa"/>
          </w:tcPr>
          <w:p w14:paraId="1732D2FA" w14:textId="77777777" w:rsidR="001C2591" w:rsidRPr="003364A3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&gt;30 caratteri [ERROR], </w:t>
            </w:r>
            <w:proofErr w:type="spellStart"/>
            <w:r>
              <w:rPr>
                <w:rFonts w:ascii="Calibri" w:hAnsi="Calibri"/>
                <w:bCs/>
              </w:rPr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valido</w:t>
            </w:r>
          </w:p>
        </w:tc>
        <w:tc>
          <w:tcPr>
            <w:tcW w:w="2268" w:type="dxa"/>
            <w:shd w:val="clear" w:color="auto" w:fill="auto"/>
          </w:tcPr>
          <w:p w14:paraId="13D48CE0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685" w:type="dxa"/>
            <w:shd w:val="clear" w:color="auto" w:fill="auto"/>
          </w:tcPr>
          <w:p w14:paraId="5C2D2EDC" w14:textId="0D026368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</w:t>
            </w:r>
            <w:proofErr w:type="spellStart"/>
            <w:r>
              <w:rPr>
                <w:rFonts w:ascii="Calibri" w:hAnsi="Calibri"/>
                <w:bCs/>
              </w:rPr>
              <w:t>FisicaFisicaFisicaFisicaFisicaFisica</w:t>
            </w:r>
            <w:proofErr w:type="spellEnd"/>
            <w:r>
              <w:rPr>
                <w:rFonts w:ascii="Calibri" w:hAnsi="Calibri"/>
                <w:bCs/>
              </w:rPr>
              <w:t>”, Docente: “c.viola13”}</w:t>
            </w:r>
          </w:p>
          <w:p w14:paraId="4C6BA4AF" w14:textId="77777777" w:rsidR="001C2591" w:rsidRPr="002E238F" w:rsidRDefault="001C2591">
            <w:pPr>
              <w:autoSpaceDE w:val="0"/>
              <w:rPr>
                <w:rFonts w:ascii="Calibri" w:hAnsi="Calibri"/>
                <w:bCs/>
              </w:rPr>
            </w:pPr>
          </w:p>
          <w:p w14:paraId="5899A397" w14:textId="77777777" w:rsidR="001C2591" w:rsidRPr="005C5A82" w:rsidRDefault="001C2591">
            <w:pPr>
              <w:autoSpaceDE w:val="0"/>
              <w:rPr>
                <w:rFonts w:ascii="Calibri" w:hAnsi="Calibri"/>
              </w:rPr>
            </w:pPr>
          </w:p>
        </w:tc>
        <w:tc>
          <w:tcPr>
            <w:tcW w:w="1560" w:type="dxa"/>
            <w:shd w:val="clear" w:color="auto" w:fill="auto"/>
          </w:tcPr>
          <w:p w14:paraId="1925C5C7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</w:rPr>
              <w:t>“Nome materia troppo lungo!”</w:t>
            </w:r>
          </w:p>
        </w:tc>
        <w:tc>
          <w:tcPr>
            <w:tcW w:w="1842" w:type="dxa"/>
            <w:shd w:val="clear" w:color="auto" w:fill="auto"/>
          </w:tcPr>
          <w:p w14:paraId="592128AD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</w:p>
        </w:tc>
      </w:tr>
      <w:tr w:rsidR="001C2591" w:rsidRPr="00466F48" w14:paraId="7128474E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0856BA6C" w14:textId="3A2B41CE" w:rsidR="001C2591" w:rsidRPr="00C47FB4" w:rsidRDefault="00B238B5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4</w:t>
            </w:r>
          </w:p>
        </w:tc>
        <w:tc>
          <w:tcPr>
            <w:tcW w:w="1701" w:type="dxa"/>
            <w:shd w:val="clear" w:color="auto" w:fill="auto"/>
          </w:tcPr>
          <w:p w14:paraId="023A75EA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con simboli</w:t>
            </w:r>
          </w:p>
        </w:tc>
        <w:tc>
          <w:tcPr>
            <w:tcW w:w="2268" w:type="dxa"/>
          </w:tcPr>
          <w:p w14:paraId="44152C06" w14:textId="77777777" w:rsidR="001C2591" w:rsidRPr="00773516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stringa con simboli [ERROR], </w:t>
            </w:r>
            <w:proofErr w:type="spellStart"/>
            <w:r>
              <w:rPr>
                <w:rFonts w:ascii="Calibri" w:hAnsi="Calibri"/>
                <w:bCs/>
              </w:rPr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valido</w:t>
            </w:r>
          </w:p>
        </w:tc>
        <w:tc>
          <w:tcPr>
            <w:tcW w:w="2268" w:type="dxa"/>
            <w:shd w:val="clear" w:color="auto" w:fill="auto"/>
          </w:tcPr>
          <w:p w14:paraId="7B46CD66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685" w:type="dxa"/>
            <w:shd w:val="clear" w:color="auto" w:fill="auto"/>
          </w:tcPr>
          <w:p w14:paraId="6642BF7C" w14:textId="2FAC4A60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</w:t>
            </w:r>
            <w:proofErr w:type="spellStart"/>
            <w:r>
              <w:rPr>
                <w:rFonts w:ascii="Calibri" w:hAnsi="Calibri"/>
                <w:bCs/>
              </w:rPr>
              <w:t>Fi$ic</w:t>
            </w:r>
            <w:proofErr w:type="spellEnd"/>
            <w:r>
              <w:rPr>
                <w:rFonts w:ascii="Calibri" w:hAnsi="Calibri"/>
                <w:bCs/>
              </w:rPr>
              <w:t>@”, Docente: “c.viola13”}</w:t>
            </w:r>
          </w:p>
          <w:p w14:paraId="29B8D496" w14:textId="77777777" w:rsidR="001C2591" w:rsidRPr="002E238F" w:rsidRDefault="001C2591">
            <w:pPr>
              <w:autoSpaceDE w:val="0"/>
              <w:rPr>
                <w:rFonts w:ascii="Calibri" w:hAnsi="Calibri"/>
                <w:bCs/>
              </w:rPr>
            </w:pPr>
          </w:p>
          <w:p w14:paraId="32C03E7B" w14:textId="77777777" w:rsidR="001C2591" w:rsidRPr="005C5A82" w:rsidRDefault="001C2591">
            <w:pPr>
              <w:autoSpaceDE w:val="0"/>
              <w:rPr>
                <w:rFonts w:ascii="Calibri" w:hAnsi="Calibri"/>
              </w:rPr>
            </w:pPr>
          </w:p>
        </w:tc>
        <w:tc>
          <w:tcPr>
            <w:tcW w:w="1560" w:type="dxa"/>
            <w:shd w:val="clear" w:color="auto" w:fill="auto"/>
          </w:tcPr>
          <w:p w14:paraId="1429D32C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  <w:r>
              <w:rPr>
                <w:rFonts w:ascii="Calibri" w:hAnsi="Calibri"/>
                <w:bCs/>
              </w:rPr>
              <w:t>“Nome materia non valido!”</w:t>
            </w:r>
          </w:p>
        </w:tc>
        <w:tc>
          <w:tcPr>
            <w:tcW w:w="1842" w:type="dxa"/>
            <w:shd w:val="clear" w:color="auto" w:fill="auto"/>
          </w:tcPr>
          <w:p w14:paraId="2396F456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</w:p>
        </w:tc>
      </w:tr>
      <w:tr w:rsidR="001C2591" w:rsidRPr="00466F48" w14:paraId="458C3CEF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314460CA" w14:textId="10BBE5FD" w:rsidR="001C2591" w:rsidRDefault="00B238B5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5</w:t>
            </w:r>
          </w:p>
        </w:tc>
        <w:tc>
          <w:tcPr>
            <w:tcW w:w="1701" w:type="dxa"/>
            <w:shd w:val="clear" w:color="auto" w:fill="auto"/>
          </w:tcPr>
          <w:p w14:paraId="2741FD20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Docente stringa vuota</w:t>
            </w:r>
          </w:p>
        </w:tc>
        <w:tc>
          <w:tcPr>
            <w:tcW w:w="2268" w:type="dxa"/>
          </w:tcPr>
          <w:p w14:paraId="5AE670B0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valido, </w:t>
            </w:r>
            <w:proofErr w:type="spellStart"/>
            <w:r>
              <w:rPr>
                <w:rFonts w:ascii="Calibri" w:hAnsi="Calibri"/>
                <w:bCs/>
              </w:rPr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stringa vuota [ERROR]</w:t>
            </w:r>
          </w:p>
        </w:tc>
        <w:tc>
          <w:tcPr>
            <w:tcW w:w="2268" w:type="dxa"/>
            <w:shd w:val="clear" w:color="auto" w:fill="auto"/>
          </w:tcPr>
          <w:p w14:paraId="557DFA09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685" w:type="dxa"/>
            <w:shd w:val="clear" w:color="auto" w:fill="auto"/>
          </w:tcPr>
          <w:p w14:paraId="5CEE0CE6" w14:textId="22625844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“Fisica”, Docente: “ ”}</w:t>
            </w:r>
          </w:p>
          <w:p w14:paraId="3371C765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1560" w:type="dxa"/>
            <w:shd w:val="clear" w:color="auto" w:fill="auto"/>
          </w:tcPr>
          <w:p w14:paraId="2EFB407D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“Username Docente vuoto!”</w:t>
            </w:r>
          </w:p>
        </w:tc>
        <w:tc>
          <w:tcPr>
            <w:tcW w:w="1842" w:type="dxa"/>
            <w:shd w:val="clear" w:color="auto" w:fill="auto"/>
          </w:tcPr>
          <w:p w14:paraId="77E5CA3B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</w:p>
        </w:tc>
      </w:tr>
      <w:tr w:rsidR="001C2591" w:rsidRPr="00466F48" w14:paraId="1C53C071" w14:textId="77777777">
        <w:trPr>
          <w:trHeight w:val="244"/>
        </w:trPr>
        <w:tc>
          <w:tcPr>
            <w:tcW w:w="851" w:type="dxa"/>
            <w:shd w:val="clear" w:color="auto" w:fill="auto"/>
          </w:tcPr>
          <w:p w14:paraId="300A6E46" w14:textId="387565D7" w:rsidR="001C2591" w:rsidRDefault="00B238B5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6</w:t>
            </w:r>
          </w:p>
        </w:tc>
        <w:tc>
          <w:tcPr>
            <w:tcW w:w="1701" w:type="dxa"/>
            <w:shd w:val="clear" w:color="auto" w:fill="auto"/>
          </w:tcPr>
          <w:p w14:paraId="1B3537EB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Docente stringa &gt; 20</w:t>
            </w:r>
          </w:p>
        </w:tc>
        <w:tc>
          <w:tcPr>
            <w:tcW w:w="2268" w:type="dxa"/>
          </w:tcPr>
          <w:p w14:paraId="47D14636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r>
              <w:rPr>
                <w:rFonts w:ascii="Calibri" w:hAnsi="Calibri"/>
                <w:bCs/>
              </w:rPr>
              <w:t xml:space="preserve"> valido, </w:t>
            </w:r>
            <w:proofErr w:type="spellStart"/>
            <w:r>
              <w:rPr>
                <w:rFonts w:ascii="Calibri" w:hAnsi="Calibri"/>
                <w:bCs/>
              </w:rPr>
              <w:t>NomeDocente</w:t>
            </w:r>
            <w:proofErr w:type="spellEnd"/>
            <w:r>
              <w:rPr>
                <w:rFonts w:ascii="Calibri" w:hAnsi="Calibri"/>
                <w:bCs/>
              </w:rPr>
              <w:t xml:space="preserve"> stringa &gt; 20 caratteri [ERROR]</w:t>
            </w:r>
          </w:p>
        </w:tc>
        <w:tc>
          <w:tcPr>
            <w:tcW w:w="2268" w:type="dxa"/>
            <w:shd w:val="clear" w:color="auto" w:fill="auto"/>
          </w:tcPr>
          <w:p w14:paraId="427F5C29" w14:textId="77777777" w:rsidR="001C2591" w:rsidRPr="00C47FB4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3685" w:type="dxa"/>
            <w:shd w:val="clear" w:color="auto" w:fill="auto"/>
          </w:tcPr>
          <w:p w14:paraId="2AFF62DE" w14:textId="6D860CA3" w:rsidR="001C2591" w:rsidRPr="005C5A82" w:rsidRDefault="001C2591">
            <w:pPr>
              <w:autoSpaceDE w:val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  <w:bCs/>
              </w:rPr>
              <w:t xml:space="preserve">{ </w:t>
            </w:r>
            <w:proofErr w:type="spellStart"/>
            <w:r>
              <w:rPr>
                <w:rFonts w:ascii="Calibri" w:hAnsi="Calibri"/>
                <w:bCs/>
              </w:rPr>
              <w:t>NomeMateria</w:t>
            </w:r>
            <w:proofErr w:type="spellEnd"/>
            <w:proofErr w:type="gramEnd"/>
            <w:r>
              <w:rPr>
                <w:rFonts w:ascii="Calibri" w:hAnsi="Calibri"/>
                <w:bCs/>
              </w:rPr>
              <w:t>: “Fisica”, Docente: “carla.viola.20.vvv.54 ”}</w:t>
            </w:r>
          </w:p>
          <w:p w14:paraId="2280AD8D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</w:p>
        </w:tc>
        <w:tc>
          <w:tcPr>
            <w:tcW w:w="1560" w:type="dxa"/>
            <w:shd w:val="clear" w:color="auto" w:fill="auto"/>
          </w:tcPr>
          <w:p w14:paraId="3D8EB7F7" w14:textId="77777777" w:rsidR="001C2591" w:rsidRDefault="001C2591">
            <w:pPr>
              <w:autoSpaceDE w:val="0"/>
              <w:rPr>
                <w:rFonts w:ascii="Calibri" w:hAnsi="Calibri"/>
                <w:bCs/>
              </w:rPr>
            </w:pPr>
            <w:r>
              <w:rPr>
                <w:rFonts w:ascii="Calibri" w:hAnsi="Calibri"/>
                <w:bCs/>
              </w:rPr>
              <w:t>“Username Docente troppo lungo”</w:t>
            </w:r>
          </w:p>
        </w:tc>
        <w:tc>
          <w:tcPr>
            <w:tcW w:w="1842" w:type="dxa"/>
            <w:shd w:val="clear" w:color="auto" w:fill="auto"/>
          </w:tcPr>
          <w:p w14:paraId="27344BFC" w14:textId="77777777" w:rsidR="001C2591" w:rsidRPr="00466F48" w:rsidRDefault="001C2591">
            <w:pPr>
              <w:autoSpaceDE w:val="0"/>
              <w:rPr>
                <w:rFonts w:ascii="Calibri" w:hAnsi="Calibri"/>
                <w:bCs/>
                <w:lang w:val="en-GB"/>
              </w:rPr>
            </w:pPr>
          </w:p>
        </w:tc>
      </w:tr>
    </w:tbl>
    <w:p w14:paraId="540A63E0" w14:textId="77777777" w:rsidR="001C2591" w:rsidRPr="00466F48" w:rsidRDefault="001C2591" w:rsidP="001C2591">
      <w:pPr>
        <w:rPr>
          <w:highlight w:val="yellow"/>
          <w:lang w:val="en-GB"/>
        </w:rPr>
      </w:pPr>
    </w:p>
    <w:p w14:paraId="4C0490C5" w14:textId="77777777" w:rsidR="00C96682" w:rsidRDefault="00C96682" w:rsidP="00606B4B">
      <w:pPr>
        <w:pStyle w:val="Titolo1"/>
        <w:numPr>
          <w:ilvl w:val="0"/>
          <w:numId w:val="0"/>
        </w:numPr>
        <w:rPr>
          <w:lang w:val="en-GB"/>
        </w:rPr>
      </w:pPr>
    </w:p>
    <w:p w14:paraId="414C3CC8" w14:textId="77777777" w:rsidR="00F46958" w:rsidRDefault="00F46958" w:rsidP="00F46958">
      <w:pPr>
        <w:rPr>
          <w:lang w:val="en-GB"/>
        </w:rPr>
      </w:pPr>
    </w:p>
    <w:p w14:paraId="258E44FC" w14:textId="77777777" w:rsidR="00F46958" w:rsidRDefault="00F46958" w:rsidP="00F46958">
      <w:pPr>
        <w:rPr>
          <w:lang w:val="en-GB"/>
        </w:rPr>
      </w:pPr>
    </w:p>
    <w:p w14:paraId="3C9803F8" w14:textId="77777777" w:rsidR="00F46958" w:rsidRDefault="00F46958" w:rsidP="00F46958">
      <w:pPr>
        <w:rPr>
          <w:lang w:val="en-GB"/>
        </w:rPr>
      </w:pPr>
    </w:p>
    <w:p w14:paraId="64AFA9EB" w14:textId="77777777" w:rsidR="00D442B5" w:rsidRDefault="00D442B5" w:rsidP="00F46958">
      <w:pPr>
        <w:rPr>
          <w:lang w:val="en-GB"/>
        </w:rPr>
        <w:sectPr w:rsidR="00D442B5" w:rsidSect="00C96682">
          <w:pgSz w:w="16840" w:h="11901" w:orient="landscape"/>
          <w:pgMar w:top="1134" w:right="1134" w:bottom="1134" w:left="1418" w:header="709" w:footer="709" w:gutter="0"/>
          <w:cols w:space="708"/>
          <w:docGrid w:linePitch="360"/>
        </w:sectPr>
      </w:pPr>
    </w:p>
    <w:p w14:paraId="15DC1569" w14:textId="014A4210" w:rsidR="00F46958" w:rsidRPr="00F46958" w:rsidRDefault="00F46958" w:rsidP="00F46958">
      <w:pPr>
        <w:rPr>
          <w:lang w:val="en-GB"/>
        </w:rPr>
        <w:sectPr w:rsidR="00F46958" w:rsidRPr="00F46958" w:rsidSect="00D442B5">
          <w:pgSz w:w="11901" w:h="16840"/>
          <w:pgMar w:top="1134" w:right="1134" w:bottom="1134" w:left="1134" w:header="709" w:footer="709" w:gutter="0"/>
          <w:cols w:space="708"/>
          <w:docGrid w:linePitch="360"/>
        </w:sectPr>
      </w:pPr>
    </w:p>
    <w:p w14:paraId="4A347219" w14:textId="5478FCB6" w:rsidR="00DA5FB8" w:rsidRDefault="00DA5FB8" w:rsidP="00DA5FB8">
      <w:pPr>
        <w:pStyle w:val="Titolo1"/>
      </w:pPr>
      <w:bookmarkStart w:id="89" w:name="_Toc471905559"/>
      <w:bookmarkStart w:id="90" w:name="_Toc474433561"/>
      <w:bookmarkStart w:id="91" w:name="_Toc474433736"/>
      <w:bookmarkStart w:id="92" w:name="_Toc137743040"/>
      <w:r>
        <w:lastRenderedPageBreak/>
        <w:t>Progettazione</w:t>
      </w:r>
      <w:bookmarkEnd w:id="89"/>
      <w:bookmarkEnd w:id="90"/>
      <w:bookmarkEnd w:id="91"/>
      <w:bookmarkEnd w:id="92"/>
    </w:p>
    <w:p w14:paraId="141300FB" w14:textId="4CE0741F" w:rsidR="00A21FD6" w:rsidRDefault="00DA5FB8" w:rsidP="00A21FD6">
      <w:pPr>
        <w:pStyle w:val="Titolo2"/>
      </w:pPr>
      <w:bookmarkStart w:id="93" w:name="_Toc471905560"/>
      <w:bookmarkStart w:id="94" w:name="_Toc474433562"/>
      <w:bookmarkStart w:id="95" w:name="_Toc474433737"/>
      <w:bookmarkStart w:id="96" w:name="_Toc137743041"/>
      <w:r>
        <w:t>Diagramma delle classi</w:t>
      </w:r>
      <w:bookmarkEnd w:id="93"/>
      <w:bookmarkEnd w:id="94"/>
      <w:bookmarkEnd w:id="95"/>
      <w:bookmarkEnd w:id="96"/>
      <w:r>
        <w:t xml:space="preserve"> </w:t>
      </w:r>
    </w:p>
    <w:p w14:paraId="1FE8A7FE" w14:textId="54F25C7F" w:rsidR="00901C59" w:rsidRDefault="00514D9E" w:rsidP="00901C59">
      <w:r>
        <w:t xml:space="preserve">Il progetto si struttura secondo un’architettura a livelli, cioè tutte le </w:t>
      </w:r>
      <w:r w:rsidR="00DB6B2B">
        <w:t>componenti che forniscono o danno l’accesso a un insieme di servi</w:t>
      </w:r>
      <w:r w:rsidR="00F37AC5">
        <w:t>zi correlati sono tenute insieme in un livello mentre tutto i</w:t>
      </w:r>
      <w:r w:rsidR="00FB1D1C">
        <w:t>l</w:t>
      </w:r>
      <w:r w:rsidR="00F37AC5">
        <w:t xml:space="preserve"> resto ne è fuori</w:t>
      </w:r>
      <w:r w:rsidR="00FB1D1C">
        <w:t>.</w:t>
      </w:r>
      <w:r w:rsidR="004C77BD">
        <w:t xml:space="preserve"> Quindi il livello boundary potrà accedere al livello </w:t>
      </w:r>
      <w:r w:rsidR="00096AAF">
        <w:t xml:space="preserve">immediatamente più basso, ma un livello basso non può accedere </w:t>
      </w:r>
      <w:r w:rsidR="002E2992">
        <w:t>ai livelli più alti.</w:t>
      </w:r>
    </w:p>
    <w:p w14:paraId="251FE8C4" w14:textId="5B7A02A4" w:rsidR="00AC3D00" w:rsidRDefault="002E2FF0" w:rsidP="00DA5FB8">
      <w:r>
        <w:rPr>
          <w:noProof/>
        </w:rPr>
        <w:drawing>
          <wp:anchor distT="0" distB="0" distL="114300" distR="114300" simplePos="0" relativeHeight="251658241" behindDoc="1" locked="0" layoutInCell="1" allowOverlap="1" wp14:anchorId="46303710" wp14:editId="407F8475">
            <wp:simplePos x="0" y="0"/>
            <wp:positionH relativeFrom="margin">
              <wp:posOffset>-316230</wp:posOffset>
            </wp:positionH>
            <wp:positionV relativeFrom="margin">
              <wp:posOffset>1944370</wp:posOffset>
            </wp:positionV>
            <wp:extent cx="6624320" cy="6524625"/>
            <wp:effectExtent l="0" t="0" r="5080" b="9525"/>
            <wp:wrapTight wrapText="bothSides">
              <wp:wrapPolygon edited="0">
                <wp:start x="0" y="0"/>
                <wp:lineTo x="0" y="21568"/>
                <wp:lineTo x="21554" y="21568"/>
                <wp:lineTo x="21554" y="0"/>
                <wp:lineTo x="0" y="0"/>
              </wp:wrapPolygon>
            </wp:wrapTight>
            <wp:docPr id="691835938" name="Immagine 691835938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35938" name="Immagine 1" descr="Immagine che contiene testo, schermata, diagramma, Parallel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415">
        <w:t xml:space="preserve">Di seguito si riporta il diagramma delle </w:t>
      </w:r>
      <w:r w:rsidR="00E60643">
        <w:t xml:space="preserve">classi di progettazione. </w:t>
      </w:r>
      <w:r w:rsidR="006A2664">
        <w:t xml:space="preserve">Le classi </w:t>
      </w:r>
      <w:r w:rsidR="00E41AD0">
        <w:t>sono raggruppate in package rispettando l’approccio BCED</w:t>
      </w:r>
      <w:r w:rsidR="00AC3D00">
        <w:t>.</w:t>
      </w:r>
    </w:p>
    <w:p w14:paraId="6C1D2F0A" w14:textId="77777777" w:rsidR="002E2FF0" w:rsidRDefault="002E2FF0" w:rsidP="0051381B"/>
    <w:p w14:paraId="11DD1C0D" w14:textId="77777777" w:rsidR="002E2FF0" w:rsidRDefault="002E2FF0" w:rsidP="0051381B"/>
    <w:p w14:paraId="2347693C" w14:textId="5E8EEEF7" w:rsidR="00EE7415" w:rsidRDefault="00AC3D00" w:rsidP="0051381B">
      <w:r w:rsidRPr="00AC3D00">
        <w:lastRenderedPageBreak/>
        <w:t xml:space="preserve">Il package </w:t>
      </w:r>
      <w:r w:rsidR="00982586">
        <w:t>B</w:t>
      </w:r>
      <w:r w:rsidRPr="00AC3D00">
        <w:t>oundary è responsabile della visualizzazione dei dati sulla GUI</w:t>
      </w:r>
      <w:r w:rsidR="00873094">
        <w:t>.</w:t>
      </w:r>
      <w:r w:rsidR="00C36950">
        <w:t xml:space="preserve"> </w:t>
      </w:r>
      <w:r w:rsidR="00873094">
        <w:t>I</w:t>
      </w:r>
      <w:r w:rsidR="0044306D">
        <w:t xml:space="preserve">l package </w:t>
      </w:r>
      <w:r w:rsidR="001C2A98">
        <w:t>C</w:t>
      </w:r>
      <w:r w:rsidR="0044306D">
        <w:t xml:space="preserve">ontrol </w:t>
      </w:r>
      <w:r w:rsidR="001110C7">
        <w:t xml:space="preserve">disaccoppia </w:t>
      </w:r>
      <w:r w:rsidR="005D4C8B">
        <w:t>la</w:t>
      </w:r>
      <w:r w:rsidR="001432C0">
        <w:t xml:space="preserve"> logica di presentazione </w:t>
      </w:r>
      <w:r w:rsidR="00682850">
        <w:t>dalla logica di business dell’applicazione</w:t>
      </w:r>
      <w:r w:rsidR="00873094">
        <w:t>. I</w:t>
      </w:r>
      <w:r w:rsidR="0088354C">
        <w:t>l package Ent</w:t>
      </w:r>
      <w:r w:rsidR="00B6677B">
        <w:t>ity</w:t>
      </w:r>
      <w:r w:rsidR="00075E1C">
        <w:t xml:space="preserve"> racchiude la logica di business e delega al package </w:t>
      </w:r>
      <w:r w:rsidR="00982586">
        <w:t>D</w:t>
      </w:r>
      <w:r w:rsidR="00075E1C">
        <w:t>atabase</w:t>
      </w:r>
      <w:r w:rsidR="00B66B98">
        <w:t xml:space="preserve"> </w:t>
      </w:r>
      <w:r w:rsidR="00324FAE">
        <w:t>la realizzazione di tecniche di accesso a</w:t>
      </w:r>
      <w:r w:rsidR="00B059A0">
        <w:t>i dati persistenti</w:t>
      </w:r>
      <w:r w:rsidR="00A807B6">
        <w:t xml:space="preserve">, </w:t>
      </w:r>
      <w:r w:rsidR="00644404">
        <w:t xml:space="preserve">per cui </w:t>
      </w:r>
      <w:r w:rsidR="00644404" w:rsidRPr="00644404">
        <w:t xml:space="preserve">ogni classe del livello </w:t>
      </w:r>
      <w:r w:rsidR="001475F9">
        <w:t>E</w:t>
      </w:r>
      <w:r w:rsidR="00644404" w:rsidRPr="00644404">
        <w:t>ntity delega alla propria DAO</w:t>
      </w:r>
      <w:r w:rsidR="00C50241">
        <w:t xml:space="preserve"> </w:t>
      </w:r>
      <w:r w:rsidR="00C50241" w:rsidRPr="00C50241">
        <w:t>(Data Access Object)</w:t>
      </w:r>
      <w:r w:rsidR="00644404" w:rsidRPr="00644404">
        <w:t xml:space="preserve"> la responsabilità di estrarre dati dal database</w:t>
      </w:r>
      <w:r w:rsidR="0051381B">
        <w:t>.</w:t>
      </w:r>
    </w:p>
    <w:p w14:paraId="025FA3A1" w14:textId="4B310136" w:rsidR="00CD2A41" w:rsidRDefault="00420232" w:rsidP="00DA5FB8">
      <w:pPr>
        <w:rPr>
          <w:noProof/>
        </w:rPr>
      </w:pPr>
      <w:r>
        <w:rPr>
          <w:noProof/>
        </w:rPr>
        <w:t>Per</w:t>
      </w:r>
      <w:r w:rsidR="008B3F06">
        <w:rPr>
          <w:noProof/>
        </w:rPr>
        <w:t xml:space="preserve"> reific</w:t>
      </w:r>
      <w:r>
        <w:rPr>
          <w:noProof/>
        </w:rPr>
        <w:t>are l</w:t>
      </w:r>
      <w:r w:rsidR="00FE445F">
        <w:rPr>
          <w:noProof/>
        </w:rPr>
        <w:t>e</w:t>
      </w:r>
      <w:r>
        <w:rPr>
          <w:noProof/>
        </w:rPr>
        <w:t xml:space="preserve"> class</w:t>
      </w:r>
      <w:r w:rsidR="00CD2A41">
        <w:rPr>
          <w:noProof/>
        </w:rPr>
        <w:t>i</w:t>
      </w:r>
      <w:r>
        <w:rPr>
          <w:noProof/>
        </w:rPr>
        <w:t xml:space="preserve"> associativ</w:t>
      </w:r>
      <w:r w:rsidR="00CD2A41">
        <w:rPr>
          <w:noProof/>
        </w:rPr>
        <w:t>e</w:t>
      </w:r>
      <w:r>
        <w:rPr>
          <w:noProof/>
        </w:rPr>
        <w:t xml:space="preserve"> Valutazione</w:t>
      </w:r>
      <w:r w:rsidR="00FE445F">
        <w:rPr>
          <w:noProof/>
        </w:rPr>
        <w:t xml:space="preserve"> e </w:t>
      </w:r>
      <w:r w:rsidR="00583094">
        <w:rPr>
          <w:noProof/>
        </w:rPr>
        <w:t>Giudizio</w:t>
      </w:r>
      <w:r w:rsidR="00FE445F">
        <w:rPr>
          <w:noProof/>
        </w:rPr>
        <w:t>Finale</w:t>
      </w:r>
      <w:r>
        <w:rPr>
          <w:noProof/>
        </w:rPr>
        <w:t>,</w:t>
      </w:r>
      <w:r w:rsidR="00046C32">
        <w:rPr>
          <w:noProof/>
        </w:rPr>
        <w:t xml:space="preserve"> queste sono state trasformate nelle corrispondenti classi reali.</w:t>
      </w:r>
      <w:r w:rsidR="001518EA">
        <w:rPr>
          <w:noProof/>
        </w:rPr>
        <w:t xml:space="preserve"> </w:t>
      </w:r>
      <w:r w:rsidR="00B702FB">
        <w:t xml:space="preserve">Si rimanda </w:t>
      </w:r>
      <w:r w:rsidR="00EA6CE1">
        <w:t>a</w:t>
      </w:r>
      <w:r w:rsidR="00876DCF">
        <w:t>l diagramma raffinato per un commento più approfondito sull’implementazione del soft</w:t>
      </w:r>
      <w:r w:rsidR="003122D7">
        <w:t xml:space="preserve">ware </w:t>
      </w:r>
      <w:r w:rsidR="005F7970">
        <w:t>attraverso l’approccio BCED</w:t>
      </w:r>
      <w:r w:rsidR="004454F5">
        <w:t xml:space="preserve"> e l’utilizzo degli opportuni Design Pa</w:t>
      </w:r>
      <w:r w:rsidR="00A67577">
        <w:t>tterns</w:t>
      </w:r>
      <w:r w:rsidR="002331C9">
        <w:t>.</w:t>
      </w:r>
    </w:p>
    <w:p w14:paraId="350C9DAF" w14:textId="3407A0C7" w:rsidR="00791D68" w:rsidRDefault="002C717E" w:rsidP="00DA5FB8">
      <w:r>
        <w:rPr>
          <w:noProof/>
        </w:rPr>
        <w:drawing>
          <wp:anchor distT="0" distB="0" distL="114300" distR="114300" simplePos="0" relativeHeight="251658242" behindDoc="1" locked="0" layoutInCell="1" allowOverlap="1" wp14:anchorId="20CE2788" wp14:editId="1C7CE4DE">
            <wp:simplePos x="0" y="0"/>
            <wp:positionH relativeFrom="column">
              <wp:posOffset>-57150</wp:posOffset>
            </wp:positionH>
            <wp:positionV relativeFrom="paragraph">
              <wp:posOffset>834390</wp:posOffset>
            </wp:positionV>
            <wp:extent cx="6116320" cy="3058160"/>
            <wp:effectExtent l="0" t="0" r="0" b="8890"/>
            <wp:wrapTight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ight>
            <wp:docPr id="573881774" name="Immagine 573881774" descr="Immagine che contiene testo, schermata, Carattere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81774" name="Immagine 2" descr="Immagine che contiene testo, schermata, Carattere, numer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3933">
        <w:t>Nel BCED l’accesso al database</w:t>
      </w:r>
      <w:r w:rsidR="003D3D32">
        <w:t xml:space="preserve"> viene </w:t>
      </w:r>
      <w:r w:rsidR="00F85799">
        <w:t>gestito tramite la re</w:t>
      </w:r>
      <w:r w:rsidR="009466EA">
        <w:t>a</w:t>
      </w:r>
      <w:r w:rsidR="00F85799">
        <w:t>lizzazione di</w:t>
      </w:r>
      <w:r w:rsidR="003A51B2">
        <w:t xml:space="preserve"> </w:t>
      </w:r>
      <w:r w:rsidR="00123EE3">
        <w:t>DAO</w:t>
      </w:r>
      <w:r w:rsidR="007272DF">
        <w:t xml:space="preserve">, che </w:t>
      </w:r>
      <w:r w:rsidR="00893994">
        <w:t>richiamano tutt</w:t>
      </w:r>
      <w:r w:rsidR="00C2603F">
        <w:t>i</w:t>
      </w:r>
      <w:r w:rsidR="00893994">
        <w:t xml:space="preserve"> i metodi del </w:t>
      </w:r>
      <w:proofErr w:type="spellStart"/>
      <w:r w:rsidR="00893994">
        <w:t>DBManager</w:t>
      </w:r>
      <w:proofErr w:type="spellEnd"/>
      <w:r w:rsidR="00893994">
        <w:t xml:space="preserve"> </w:t>
      </w:r>
      <w:r w:rsidR="00D15B56">
        <w:t>di cui</w:t>
      </w:r>
      <w:r w:rsidR="00787B76">
        <w:t xml:space="preserve"> necessitano per effettuare </w:t>
      </w:r>
      <w:r w:rsidR="00E7784C">
        <w:t xml:space="preserve">le </w:t>
      </w:r>
      <w:r w:rsidR="00656A3B">
        <w:t>rispettive operazioni CRUD.</w:t>
      </w:r>
      <w:r w:rsidR="001B2D83">
        <w:t xml:space="preserve"> Il </w:t>
      </w:r>
      <w:proofErr w:type="spellStart"/>
      <w:r w:rsidR="001B2D83">
        <w:t>DBManager</w:t>
      </w:r>
      <w:proofErr w:type="spellEnd"/>
      <w:r w:rsidR="001B2D83">
        <w:t xml:space="preserve"> gestisce quindi la connessione con il database che </w:t>
      </w:r>
      <w:r w:rsidR="00301167">
        <w:t>sono state realizzate</w:t>
      </w:r>
      <w:r w:rsidR="001B2D83">
        <w:t xml:space="preserve"> con l’ausilio di My</w:t>
      </w:r>
      <w:r w:rsidR="00CC470A">
        <w:t>SQL Workbench.</w:t>
      </w:r>
    </w:p>
    <w:p w14:paraId="54036B99" w14:textId="1C91ED27" w:rsidR="00CB2513" w:rsidRDefault="00CB2513" w:rsidP="00DA5FB8"/>
    <w:p w14:paraId="166A3F92" w14:textId="5D7C721F" w:rsidR="0008230D" w:rsidRDefault="009268F4">
      <w:r>
        <w:t>N</w:t>
      </w:r>
      <w:r w:rsidR="00797741">
        <w:t xml:space="preserve">ella </w:t>
      </w:r>
      <w:r w:rsidR="001E645F">
        <w:t xml:space="preserve">realizzazione del database </w:t>
      </w:r>
      <w:r w:rsidR="00BC1B4B">
        <w:t xml:space="preserve">si affronta </w:t>
      </w:r>
      <w:r w:rsidR="00815DCD">
        <w:t>il problema di tradurre</w:t>
      </w:r>
      <w:r w:rsidR="00B72D73">
        <w:t xml:space="preserve"> le classi del Class Diagram in strutture non </w:t>
      </w:r>
      <w:proofErr w:type="spellStart"/>
      <w:r w:rsidR="00B72D73">
        <w:t>object-oriented</w:t>
      </w:r>
      <w:proofErr w:type="spellEnd"/>
      <w:r w:rsidR="00B72D73">
        <w:t xml:space="preserve"> e per farlo </w:t>
      </w:r>
      <w:r w:rsidR="00BC1B4B">
        <w:t xml:space="preserve">bisogna </w:t>
      </w:r>
      <w:r w:rsidR="00365425">
        <w:t>scegliere</w:t>
      </w:r>
      <w:r w:rsidR="00B72D73">
        <w:t xml:space="preserve"> quali regole di traduzione app</w:t>
      </w:r>
      <w:r w:rsidR="000B1A7B">
        <w:t xml:space="preserve">licare </w:t>
      </w:r>
      <w:r w:rsidR="00365425">
        <w:t>caso per caso.</w:t>
      </w:r>
    </w:p>
    <w:p w14:paraId="100A5507" w14:textId="7EC0E34E" w:rsidR="00560F6E" w:rsidRDefault="00560F6E" w:rsidP="00DA5FB8"/>
    <w:p w14:paraId="323CBBC2" w14:textId="4F88A09F" w:rsidR="00560F6E" w:rsidRDefault="006241DA" w:rsidP="00DA5FB8">
      <w:r>
        <w:t>Nel</w:t>
      </w:r>
      <w:r w:rsidR="00485F21">
        <w:t xml:space="preserve"> Database le scelte di progetto riguardano </w:t>
      </w:r>
      <w:r w:rsidR="00FC55CE">
        <w:t xml:space="preserve">quindi </w:t>
      </w:r>
      <w:r w:rsidR="009B6DE9">
        <w:t>la traduzione de</w:t>
      </w:r>
      <w:r w:rsidR="00100B83">
        <w:t xml:space="preserve">lle associazioni del </w:t>
      </w:r>
      <w:r w:rsidR="00016033">
        <w:t>C</w:t>
      </w:r>
      <w:r w:rsidR="00100B83">
        <w:t xml:space="preserve">lass Diagram in </w:t>
      </w:r>
      <w:r w:rsidR="001C70F9">
        <w:t>relazioni</w:t>
      </w:r>
      <w:r w:rsidR="00100B83">
        <w:t xml:space="preserve"> fra tabelle del database. Sono state fatte le seguenti traduzioni</w:t>
      </w:r>
      <w:r w:rsidR="00B40B5E">
        <w:t>:</w:t>
      </w:r>
    </w:p>
    <w:p w14:paraId="7B8A7A74" w14:textId="3EFE2CC9" w:rsidR="00B40B5E" w:rsidRPr="00576877" w:rsidRDefault="00D453E0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76877">
        <w:rPr>
          <w:b/>
          <w:bCs/>
        </w:rPr>
        <w:t>A</w:t>
      </w:r>
      <w:r w:rsidR="00333673" w:rsidRPr="00576877">
        <w:rPr>
          <w:b/>
          <w:bCs/>
        </w:rPr>
        <w:t xml:space="preserve">ssociazione </w:t>
      </w:r>
      <w:r w:rsidR="00703CF9" w:rsidRPr="00576877">
        <w:rPr>
          <w:b/>
          <w:bCs/>
        </w:rPr>
        <w:t>U</w:t>
      </w:r>
      <w:r w:rsidR="00333673" w:rsidRPr="00576877">
        <w:rPr>
          <w:b/>
          <w:bCs/>
        </w:rPr>
        <w:t>no</w:t>
      </w:r>
      <w:r w:rsidR="00703CF9" w:rsidRPr="00576877">
        <w:rPr>
          <w:b/>
          <w:bCs/>
        </w:rPr>
        <w:t>-</w:t>
      </w:r>
      <w:r w:rsidR="00333673" w:rsidRPr="00576877">
        <w:rPr>
          <w:b/>
          <w:bCs/>
        </w:rPr>
        <w:t>a</w:t>
      </w:r>
      <w:r w:rsidR="00703CF9" w:rsidRPr="00576877">
        <w:rPr>
          <w:b/>
          <w:bCs/>
        </w:rPr>
        <w:t>-U</w:t>
      </w:r>
      <w:r w:rsidR="00333673" w:rsidRPr="00576877">
        <w:rPr>
          <w:b/>
          <w:bCs/>
        </w:rPr>
        <w:t>no fra genitor</w:t>
      </w:r>
      <w:r w:rsidR="00DB2B36" w:rsidRPr="00576877">
        <w:rPr>
          <w:b/>
          <w:bCs/>
        </w:rPr>
        <w:t>i</w:t>
      </w:r>
      <w:r w:rsidR="00333673" w:rsidRPr="00576877">
        <w:rPr>
          <w:b/>
          <w:bCs/>
        </w:rPr>
        <w:t xml:space="preserve"> e </w:t>
      </w:r>
      <w:r w:rsidR="00DB2B36" w:rsidRPr="00576877">
        <w:rPr>
          <w:b/>
          <w:bCs/>
        </w:rPr>
        <w:t>studenti</w:t>
      </w:r>
      <w:r w:rsidR="00333673" w:rsidRPr="00576877">
        <w:rPr>
          <w:b/>
          <w:bCs/>
        </w:rPr>
        <w:t>:</w:t>
      </w:r>
    </w:p>
    <w:p w14:paraId="43BDCCA7" w14:textId="70EEFEE7" w:rsidR="00C9049D" w:rsidRDefault="00FE4F03" w:rsidP="00C9049D">
      <w:pPr>
        <w:ind w:left="720"/>
      </w:pPr>
      <w:r>
        <w:t>la chiave primaria dell</w:t>
      </w:r>
      <w:r w:rsidR="008F711A">
        <w:t>a tabella</w:t>
      </w:r>
      <w:r>
        <w:t xml:space="preserve"> student</w:t>
      </w:r>
      <w:r w:rsidR="008F711A">
        <w:t>i</w:t>
      </w:r>
      <w:r>
        <w:t xml:space="preserve"> è stata </w:t>
      </w:r>
      <w:r w:rsidR="009D0379">
        <w:t>assegnata alla tabella genitor</w:t>
      </w:r>
      <w:r w:rsidR="003C6857">
        <w:t>i</w:t>
      </w:r>
      <w:r w:rsidR="009D0379">
        <w:t xml:space="preserve"> come chiave esterna.</w:t>
      </w:r>
    </w:p>
    <w:p w14:paraId="3D755F50" w14:textId="43CA4037" w:rsidR="00021FE9" w:rsidRPr="00576877" w:rsidRDefault="00021FE9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76877">
        <w:rPr>
          <w:b/>
          <w:bCs/>
        </w:rPr>
        <w:t xml:space="preserve">Associazione </w:t>
      </w:r>
      <w:r w:rsidR="00703CF9" w:rsidRPr="00576877">
        <w:rPr>
          <w:b/>
          <w:bCs/>
        </w:rPr>
        <w:t>M</w:t>
      </w:r>
      <w:r w:rsidRPr="00576877">
        <w:rPr>
          <w:b/>
          <w:bCs/>
        </w:rPr>
        <w:t>olti</w:t>
      </w:r>
      <w:r w:rsidR="00703CF9" w:rsidRPr="00576877">
        <w:rPr>
          <w:b/>
          <w:bCs/>
        </w:rPr>
        <w:t>-</w:t>
      </w:r>
      <w:r w:rsidRPr="00576877">
        <w:rPr>
          <w:b/>
          <w:bCs/>
        </w:rPr>
        <w:t>a</w:t>
      </w:r>
      <w:r w:rsidR="00703CF9" w:rsidRPr="00576877">
        <w:rPr>
          <w:b/>
          <w:bCs/>
        </w:rPr>
        <w:t>-M</w:t>
      </w:r>
      <w:r w:rsidRPr="00576877">
        <w:rPr>
          <w:b/>
          <w:bCs/>
        </w:rPr>
        <w:t xml:space="preserve">olti fra </w:t>
      </w:r>
      <w:r w:rsidR="00DB2B36" w:rsidRPr="00576877">
        <w:rPr>
          <w:b/>
          <w:bCs/>
        </w:rPr>
        <w:t xml:space="preserve">studenti e </w:t>
      </w:r>
      <w:r w:rsidR="00200384" w:rsidRPr="00576877">
        <w:rPr>
          <w:b/>
          <w:bCs/>
        </w:rPr>
        <w:t>classi:</w:t>
      </w:r>
    </w:p>
    <w:p w14:paraId="171CF40A" w14:textId="554801A2" w:rsidR="008F711A" w:rsidRDefault="00795AA4" w:rsidP="008F711A">
      <w:pPr>
        <w:ind w:left="720"/>
      </w:pPr>
      <w:r>
        <w:t>la re</w:t>
      </w:r>
      <w:r w:rsidR="00703CF9">
        <w:t>lazione è stata scomposta in due relazioni Uno-a-Molti</w:t>
      </w:r>
      <w:r w:rsidR="00A72C1C">
        <w:t xml:space="preserve"> utilizzando la tabella associativa </w:t>
      </w:r>
      <w:proofErr w:type="spellStart"/>
      <w:r w:rsidR="006264FD" w:rsidRPr="006264FD">
        <w:rPr>
          <w:i/>
        </w:rPr>
        <w:t>studenti_in_classe</w:t>
      </w:r>
      <w:proofErr w:type="spellEnd"/>
      <w:r w:rsidR="006264FD">
        <w:t>.</w:t>
      </w:r>
    </w:p>
    <w:p w14:paraId="0365A9B9" w14:textId="21075099" w:rsidR="00E1052F" w:rsidRPr="00D00DAF" w:rsidRDefault="00E1052F" w:rsidP="00466F0D">
      <w:pPr>
        <w:pStyle w:val="Paragrafoelenco"/>
        <w:numPr>
          <w:ilvl w:val="0"/>
          <w:numId w:val="33"/>
        </w:numPr>
        <w:rPr>
          <w:b/>
          <w:bCs/>
        </w:rPr>
      </w:pPr>
      <w:r w:rsidRPr="00D00DAF">
        <w:rPr>
          <w:b/>
          <w:bCs/>
        </w:rPr>
        <w:t>Associazione uno a molti fra studenti e valutazioni:</w:t>
      </w:r>
    </w:p>
    <w:p w14:paraId="7EF537EA" w14:textId="76D07665" w:rsidR="00576877" w:rsidRDefault="00273E0C" w:rsidP="00576877">
      <w:pPr>
        <w:ind w:left="720"/>
      </w:pPr>
      <w:r>
        <w:t xml:space="preserve">La </w:t>
      </w:r>
      <w:r w:rsidR="00A97D4A">
        <w:t xml:space="preserve">tabella </w:t>
      </w:r>
      <w:r w:rsidR="006946B4">
        <w:t xml:space="preserve">valutazioni </w:t>
      </w:r>
      <w:r w:rsidR="001E06C2">
        <w:t xml:space="preserve">ha come </w:t>
      </w:r>
      <w:r>
        <w:t xml:space="preserve">chiave esterna </w:t>
      </w:r>
      <w:r w:rsidR="009247A5">
        <w:t xml:space="preserve">la chiave primaria </w:t>
      </w:r>
      <w:r w:rsidR="00921C5A">
        <w:t>della tabella studenti.</w:t>
      </w:r>
    </w:p>
    <w:p w14:paraId="4A322A64" w14:textId="7613837C" w:rsidR="00466F0D" w:rsidRPr="00C16717" w:rsidRDefault="00944F38" w:rsidP="00466F0D">
      <w:pPr>
        <w:pStyle w:val="Paragrafoelenco"/>
        <w:numPr>
          <w:ilvl w:val="0"/>
          <w:numId w:val="33"/>
        </w:numPr>
        <w:rPr>
          <w:b/>
          <w:bCs/>
        </w:rPr>
      </w:pPr>
      <w:r w:rsidRPr="00C16717">
        <w:rPr>
          <w:b/>
          <w:bCs/>
        </w:rPr>
        <w:t xml:space="preserve">Associazione uno a molti </w:t>
      </w:r>
      <w:r w:rsidR="00021FE9" w:rsidRPr="00C16717">
        <w:rPr>
          <w:b/>
          <w:bCs/>
        </w:rPr>
        <w:t>fra student</w:t>
      </w:r>
      <w:r w:rsidR="00200384" w:rsidRPr="00C16717">
        <w:rPr>
          <w:b/>
          <w:bCs/>
        </w:rPr>
        <w:t>i</w:t>
      </w:r>
      <w:r w:rsidR="00021FE9" w:rsidRPr="00C16717">
        <w:rPr>
          <w:b/>
          <w:bCs/>
        </w:rPr>
        <w:t xml:space="preserve"> e pagell</w:t>
      </w:r>
      <w:r w:rsidR="00200384" w:rsidRPr="00C16717">
        <w:rPr>
          <w:b/>
          <w:bCs/>
        </w:rPr>
        <w:t>e</w:t>
      </w:r>
      <w:r w:rsidR="00021FE9" w:rsidRPr="00C16717">
        <w:rPr>
          <w:b/>
          <w:bCs/>
        </w:rPr>
        <w:t>:</w:t>
      </w:r>
    </w:p>
    <w:p w14:paraId="0D5BDE8D" w14:textId="2DEC56DD" w:rsidR="00576877" w:rsidRDefault="00921C5A" w:rsidP="00921C5A">
      <w:pPr>
        <w:ind w:left="720"/>
      </w:pPr>
      <w:r>
        <w:t xml:space="preserve">La tabella </w:t>
      </w:r>
      <w:r w:rsidR="004D5703">
        <w:t>pagelle</w:t>
      </w:r>
      <w:r>
        <w:t xml:space="preserve"> ha come chiave esterna la chiave primaria della tabella studenti.</w:t>
      </w:r>
    </w:p>
    <w:p w14:paraId="0C145961" w14:textId="18C210F5" w:rsidR="00200384" w:rsidRPr="00C16717" w:rsidRDefault="00200384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C16717">
        <w:rPr>
          <w:b/>
          <w:bCs/>
        </w:rPr>
        <w:t>Associa</w:t>
      </w:r>
      <w:r w:rsidR="008F471D" w:rsidRPr="00C16717">
        <w:rPr>
          <w:b/>
          <w:bCs/>
        </w:rPr>
        <w:t xml:space="preserve">zione </w:t>
      </w:r>
      <w:r w:rsidR="00F33EB4" w:rsidRPr="00C16717">
        <w:rPr>
          <w:b/>
          <w:bCs/>
        </w:rPr>
        <w:t>uno a molti fra</w:t>
      </w:r>
      <w:r w:rsidR="00466F0D" w:rsidRPr="00C16717">
        <w:rPr>
          <w:b/>
          <w:bCs/>
        </w:rPr>
        <w:t xml:space="preserve"> pagelle</w:t>
      </w:r>
      <w:r w:rsidR="00F33EB4" w:rsidRPr="00C16717">
        <w:rPr>
          <w:b/>
          <w:bCs/>
        </w:rPr>
        <w:t xml:space="preserve"> e </w:t>
      </w:r>
      <w:r w:rsidR="00807777" w:rsidRPr="00C16717">
        <w:rPr>
          <w:b/>
          <w:bCs/>
        </w:rPr>
        <w:t>giudizi finali</w:t>
      </w:r>
      <w:r w:rsidR="00F33EB4" w:rsidRPr="00C16717">
        <w:rPr>
          <w:b/>
          <w:bCs/>
        </w:rPr>
        <w:t>:</w:t>
      </w:r>
    </w:p>
    <w:p w14:paraId="494B9247" w14:textId="41D7AE8C" w:rsidR="004D5703" w:rsidRDefault="004D5703" w:rsidP="004D5703">
      <w:pPr>
        <w:pStyle w:val="Paragrafoelenco"/>
      </w:pPr>
      <w:r>
        <w:t>La tabella giudizi finali ha come chiave esterna la chiave primaria della tabella pagelle.</w:t>
      </w:r>
    </w:p>
    <w:p w14:paraId="4A18D8B4" w14:textId="77777777" w:rsidR="008822C6" w:rsidRDefault="008822C6" w:rsidP="00C16717">
      <w:pPr>
        <w:ind w:left="708"/>
      </w:pPr>
    </w:p>
    <w:p w14:paraId="3C5ED9ED" w14:textId="2ADFF648" w:rsidR="008822C6" w:rsidRPr="00C16717" w:rsidRDefault="00F33EB4" w:rsidP="00C16717">
      <w:pPr>
        <w:pStyle w:val="Paragrafoelenco"/>
        <w:numPr>
          <w:ilvl w:val="0"/>
          <w:numId w:val="33"/>
        </w:numPr>
        <w:rPr>
          <w:b/>
          <w:bCs/>
        </w:rPr>
      </w:pPr>
      <w:r w:rsidRPr="00C16717">
        <w:rPr>
          <w:b/>
          <w:bCs/>
        </w:rPr>
        <w:t xml:space="preserve">Associazione </w:t>
      </w:r>
      <w:r w:rsidR="00DB09C0" w:rsidRPr="00C16717">
        <w:rPr>
          <w:b/>
          <w:bCs/>
        </w:rPr>
        <w:t>uno a</w:t>
      </w:r>
      <w:r w:rsidR="00257939" w:rsidRPr="00C16717">
        <w:rPr>
          <w:b/>
          <w:bCs/>
        </w:rPr>
        <w:t xml:space="preserve"> </w:t>
      </w:r>
      <w:r w:rsidR="00DB09C0" w:rsidRPr="00C16717">
        <w:rPr>
          <w:b/>
          <w:bCs/>
        </w:rPr>
        <w:t>molti fra</w:t>
      </w:r>
      <w:r w:rsidR="00746EE1" w:rsidRPr="00C16717">
        <w:rPr>
          <w:b/>
          <w:bCs/>
        </w:rPr>
        <w:t xml:space="preserve"> </w:t>
      </w:r>
      <w:r w:rsidR="006B37DF" w:rsidRPr="00C16717">
        <w:rPr>
          <w:b/>
          <w:bCs/>
        </w:rPr>
        <w:t>docenti e materie:</w:t>
      </w:r>
    </w:p>
    <w:p w14:paraId="3E757D90" w14:textId="3AD5F853" w:rsidR="008822C6" w:rsidRDefault="001C176A" w:rsidP="001C176A">
      <w:pPr>
        <w:pStyle w:val="Paragrafoelenco"/>
      </w:pPr>
      <w:r>
        <w:t xml:space="preserve">La tabella </w:t>
      </w:r>
      <w:r w:rsidR="00864979">
        <w:t>materie</w:t>
      </w:r>
      <w:r>
        <w:t xml:space="preserve"> ha come chiave esterna la chiave primaria della tabella </w:t>
      </w:r>
      <w:r w:rsidR="00864979">
        <w:t>doc</w:t>
      </w:r>
      <w:r>
        <w:t>enti.</w:t>
      </w:r>
    </w:p>
    <w:p w14:paraId="755386B7" w14:textId="48A912B3" w:rsidR="006B37DF" w:rsidRPr="005F574B" w:rsidRDefault="006B37DF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>Associazione uno a molti fra docente e attività:</w:t>
      </w:r>
    </w:p>
    <w:p w14:paraId="61297D26" w14:textId="48EFEBBE" w:rsidR="008822C6" w:rsidRDefault="001C176A" w:rsidP="001C176A">
      <w:pPr>
        <w:pStyle w:val="Paragrafoelenco"/>
      </w:pPr>
      <w:r>
        <w:t xml:space="preserve">La tabella </w:t>
      </w:r>
      <w:r w:rsidR="00864979">
        <w:t>attività</w:t>
      </w:r>
      <w:r>
        <w:t xml:space="preserve"> ha come chiave esterna la chiave primaria della tabella </w:t>
      </w:r>
      <w:r w:rsidR="00864979" w:rsidRPr="00864979">
        <w:t>docenti</w:t>
      </w:r>
      <w:r>
        <w:t>.</w:t>
      </w:r>
    </w:p>
    <w:p w14:paraId="2AC6A1B3" w14:textId="6A5A7424" w:rsidR="006B37DF" w:rsidRPr="005F574B" w:rsidRDefault="006B37DF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 xml:space="preserve">Associazione </w:t>
      </w:r>
      <w:r w:rsidR="0092788D" w:rsidRPr="005F574B">
        <w:rPr>
          <w:b/>
          <w:bCs/>
        </w:rPr>
        <w:t xml:space="preserve">uno a molti </w:t>
      </w:r>
      <w:r w:rsidR="00E1052F" w:rsidRPr="005F574B">
        <w:rPr>
          <w:b/>
          <w:bCs/>
        </w:rPr>
        <w:t xml:space="preserve">fra </w:t>
      </w:r>
      <w:r w:rsidR="00871539" w:rsidRPr="005F574B">
        <w:rPr>
          <w:b/>
          <w:bCs/>
        </w:rPr>
        <w:t xml:space="preserve">materie e </w:t>
      </w:r>
      <w:r w:rsidR="00E1052F" w:rsidRPr="005F574B">
        <w:rPr>
          <w:b/>
          <w:bCs/>
        </w:rPr>
        <w:t>valutazioni:</w:t>
      </w:r>
    </w:p>
    <w:p w14:paraId="15F19ABD" w14:textId="591E8B67" w:rsidR="008822C6" w:rsidRDefault="00DE19F6" w:rsidP="00DE19F6">
      <w:pPr>
        <w:pStyle w:val="Paragrafoelenco"/>
      </w:pPr>
      <w:r>
        <w:t xml:space="preserve">La tabella valutazioni ha come chiave esterna la chiave primaria della tabella </w:t>
      </w:r>
      <w:r w:rsidR="00864979">
        <w:t>materie</w:t>
      </w:r>
      <w:r>
        <w:t>.</w:t>
      </w:r>
    </w:p>
    <w:p w14:paraId="0A2D17F5" w14:textId="2454C602" w:rsidR="00E1052F" w:rsidRPr="005F574B" w:rsidRDefault="00E1052F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 xml:space="preserve">Associazione uno a molti fra materie </w:t>
      </w:r>
      <w:r w:rsidR="00807777" w:rsidRPr="005F574B">
        <w:rPr>
          <w:b/>
          <w:bCs/>
        </w:rPr>
        <w:t>e giudizi finali:</w:t>
      </w:r>
    </w:p>
    <w:p w14:paraId="2616DC2F" w14:textId="793F55E0" w:rsidR="008822C6" w:rsidRDefault="00DE19F6" w:rsidP="00DE19F6">
      <w:pPr>
        <w:pStyle w:val="Paragrafoelenco"/>
      </w:pPr>
      <w:r>
        <w:t xml:space="preserve">La tabella </w:t>
      </w:r>
      <w:r w:rsidR="00864979" w:rsidRPr="00864979">
        <w:t>giudizi finali</w:t>
      </w:r>
      <w:r>
        <w:t xml:space="preserve"> ha come chiave esterna la chiave primaria della tabella </w:t>
      </w:r>
      <w:r w:rsidR="00864979">
        <w:t>materie</w:t>
      </w:r>
      <w:r>
        <w:t>.</w:t>
      </w:r>
    </w:p>
    <w:p w14:paraId="34AA85A2" w14:textId="196950CB" w:rsidR="00807777" w:rsidRPr="005F574B" w:rsidRDefault="004630EB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>Associazione uno a molti fra classi e materie:</w:t>
      </w:r>
    </w:p>
    <w:p w14:paraId="3F30F575" w14:textId="7F574BD2" w:rsidR="00EA081C" w:rsidRDefault="00DE19F6" w:rsidP="00DE19F6">
      <w:pPr>
        <w:pStyle w:val="Paragrafoelenco"/>
      </w:pPr>
      <w:r>
        <w:t xml:space="preserve">La tabella </w:t>
      </w:r>
      <w:r w:rsidR="00A675B2">
        <w:t>materie</w:t>
      </w:r>
      <w:r>
        <w:t xml:space="preserve"> ha come chiave esterna la chiave primaria della tabella </w:t>
      </w:r>
      <w:r w:rsidR="00A675B2">
        <w:t>classi</w:t>
      </w:r>
      <w:r>
        <w:t>.</w:t>
      </w:r>
    </w:p>
    <w:p w14:paraId="3A8B9101" w14:textId="591EDDCE" w:rsidR="004630EB" w:rsidRPr="005F574B" w:rsidRDefault="004630EB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 xml:space="preserve">Associazione </w:t>
      </w:r>
      <w:r w:rsidR="0055592E" w:rsidRPr="005F574B">
        <w:rPr>
          <w:b/>
          <w:bCs/>
        </w:rPr>
        <w:t>uno a uno fra classi e registro</w:t>
      </w:r>
      <w:r w:rsidR="00725214" w:rsidRPr="005F574B">
        <w:rPr>
          <w:b/>
          <w:bCs/>
        </w:rPr>
        <w:t>:</w:t>
      </w:r>
    </w:p>
    <w:p w14:paraId="10506D96" w14:textId="2EAE1947" w:rsidR="00AA3441" w:rsidRDefault="00AA3441" w:rsidP="00AA3441">
      <w:pPr>
        <w:ind w:left="708"/>
      </w:pPr>
      <w:r>
        <w:t>La ch</w:t>
      </w:r>
      <w:r w:rsidR="003C6857">
        <w:t xml:space="preserve">iave primaria della </w:t>
      </w:r>
      <w:r w:rsidR="008F711A">
        <w:t xml:space="preserve">tabella </w:t>
      </w:r>
      <w:r w:rsidR="003C6857">
        <w:t>class</w:t>
      </w:r>
      <w:r w:rsidR="008F711A">
        <w:t>i</w:t>
      </w:r>
      <w:r w:rsidR="003C6857">
        <w:t xml:space="preserve"> è stata assegnata alla tabella</w:t>
      </w:r>
      <w:r w:rsidR="008F711A">
        <w:t xml:space="preserve"> registri come chiave esterna.</w:t>
      </w:r>
    </w:p>
    <w:p w14:paraId="1DF94D4C" w14:textId="4382F8BF" w:rsidR="00725214" w:rsidRPr="005F574B" w:rsidRDefault="00725214" w:rsidP="00944F38">
      <w:pPr>
        <w:pStyle w:val="Paragrafoelenco"/>
        <w:numPr>
          <w:ilvl w:val="0"/>
          <w:numId w:val="33"/>
        </w:numPr>
        <w:rPr>
          <w:b/>
          <w:bCs/>
        </w:rPr>
      </w:pPr>
      <w:r w:rsidRPr="005F574B">
        <w:rPr>
          <w:b/>
          <w:bCs/>
        </w:rPr>
        <w:t xml:space="preserve">Associazione </w:t>
      </w:r>
      <w:r w:rsidR="002D69E9" w:rsidRPr="005F574B">
        <w:rPr>
          <w:b/>
          <w:bCs/>
        </w:rPr>
        <w:t>uno a molti fra registro e attività:</w:t>
      </w:r>
    </w:p>
    <w:p w14:paraId="0DF78960" w14:textId="413D6954" w:rsidR="009D1651" w:rsidRDefault="009D1651" w:rsidP="009D1651">
      <w:pPr>
        <w:pStyle w:val="Paragrafoelenco"/>
      </w:pPr>
      <w:r>
        <w:t xml:space="preserve">La tabella </w:t>
      </w:r>
      <w:r w:rsidR="00A675B2">
        <w:t>attività</w:t>
      </w:r>
      <w:r>
        <w:t xml:space="preserve"> ha come chiave esterna la chiave primaria della tabella </w:t>
      </w:r>
      <w:r w:rsidR="00A675B2">
        <w:t>registro</w:t>
      </w:r>
      <w:r>
        <w:t>.</w:t>
      </w:r>
    </w:p>
    <w:p w14:paraId="1ED3AB78" w14:textId="77777777" w:rsidR="00560F6E" w:rsidRDefault="00560F6E" w:rsidP="00DA5FB8"/>
    <w:p w14:paraId="03286392" w14:textId="77777777" w:rsidR="00E94792" w:rsidRPr="00255DDF" w:rsidRDefault="00E94792" w:rsidP="00DA5FB8">
      <w:pPr>
        <w:rPr>
          <w:u w:val="single"/>
        </w:rPr>
      </w:pPr>
    </w:p>
    <w:p w14:paraId="0EED2E6B" w14:textId="77777777" w:rsidR="00560F6E" w:rsidRDefault="00560F6E" w:rsidP="00DA5FB8"/>
    <w:p w14:paraId="18CDA7D2" w14:textId="0C367219" w:rsidR="00560F6E" w:rsidRPr="00182E9C" w:rsidRDefault="00D460CD" w:rsidP="00DA5FB8">
      <w:pPr>
        <w:rPr>
          <w:b/>
          <w:bCs/>
          <w:color w:val="31849B" w:themeColor="accent5" w:themeShade="BF"/>
        </w:rPr>
      </w:pPr>
      <w:r w:rsidRPr="00182E9C">
        <w:rPr>
          <w:b/>
          <w:bCs/>
          <w:color w:val="31849B" w:themeColor="accent5" w:themeShade="BF"/>
        </w:rPr>
        <w:t>Nota: Aumentare il numero di connec</w:t>
      </w:r>
      <w:r w:rsidR="00637078" w:rsidRPr="00182E9C">
        <w:rPr>
          <w:b/>
          <w:bCs/>
          <w:color w:val="31849B" w:themeColor="accent5" w:themeShade="BF"/>
        </w:rPr>
        <w:t>tion</w:t>
      </w:r>
    </w:p>
    <w:p w14:paraId="52B3E15B" w14:textId="77777777" w:rsidR="00B40B5E" w:rsidRDefault="00B40B5E" w:rsidP="00DA5FB8"/>
    <w:p w14:paraId="2596D359" w14:textId="1ECD76C2" w:rsidR="00EA081C" w:rsidRDefault="00102F9A" w:rsidP="00DA5FB8">
      <w:r>
        <w:t>A</w:t>
      </w:r>
      <w:r w:rsidR="00B3397D">
        <w:t>vendo più viste collegate alle tabelle del database</w:t>
      </w:r>
      <w:r>
        <w:t>,</w:t>
      </w:r>
      <w:r w:rsidR="00B3397D">
        <w:t xml:space="preserve"> </w:t>
      </w:r>
      <w:r>
        <w:t xml:space="preserve">l’applicazione </w:t>
      </w:r>
      <w:r w:rsidR="00B3397D">
        <w:t xml:space="preserve">necessitava di un </w:t>
      </w:r>
      <w:r w:rsidR="003F377F">
        <w:t xml:space="preserve">buon numero di connections, </w:t>
      </w:r>
      <w:r w:rsidR="00591C3B">
        <w:t>è stato</w:t>
      </w:r>
      <w:r w:rsidR="003F377F">
        <w:t xml:space="preserve"> </w:t>
      </w:r>
      <w:r w:rsidR="0018088A">
        <w:t xml:space="preserve">quindi </w:t>
      </w:r>
      <w:r w:rsidR="0033453D">
        <w:t xml:space="preserve">modificato il numero massimo di connections con il </w:t>
      </w:r>
      <w:r w:rsidR="00B92E52">
        <w:t>D</w:t>
      </w:r>
      <w:r w:rsidR="0033453D">
        <w:t xml:space="preserve">atabase </w:t>
      </w:r>
      <w:r w:rsidR="005D5B89">
        <w:t xml:space="preserve">dalla </w:t>
      </w:r>
      <w:r w:rsidR="00B92E52">
        <w:t>S</w:t>
      </w:r>
      <w:r w:rsidR="005D5B89">
        <w:t xml:space="preserve">hell di MySQL, </w:t>
      </w:r>
      <w:r w:rsidR="0033453D">
        <w:t xml:space="preserve">così da non </w:t>
      </w:r>
      <w:r w:rsidR="006E1438">
        <w:t xml:space="preserve">intaccare la visualizzazione </w:t>
      </w:r>
      <w:r w:rsidR="000B702C">
        <w:t xml:space="preserve">nel boundary </w:t>
      </w:r>
      <w:r w:rsidR="006E1438">
        <w:t xml:space="preserve">di liste estratte dal </w:t>
      </w:r>
      <w:r w:rsidR="00C41DFC">
        <w:t>D</w:t>
      </w:r>
      <w:r w:rsidR="006E1438">
        <w:t>atabase</w:t>
      </w:r>
      <w:r w:rsidR="00CB2CCF">
        <w:t>, che aumentano la user-</w:t>
      </w:r>
      <w:proofErr w:type="spellStart"/>
      <w:r w:rsidR="00CB2CCF">
        <w:t>friendliness</w:t>
      </w:r>
      <w:proofErr w:type="spellEnd"/>
      <w:r w:rsidR="00CB2CCF">
        <w:t xml:space="preserve"> del software.</w:t>
      </w:r>
      <w:r w:rsidR="00EA081C">
        <w:t xml:space="preserve"> </w:t>
      </w:r>
    </w:p>
    <w:p w14:paraId="0CF7DAE4" w14:textId="68DD5BFD" w:rsidR="00B40B5E" w:rsidRDefault="00EA081C" w:rsidP="00DA5FB8">
      <w:r>
        <w:t>La procedura è riportata di seguito:</w:t>
      </w:r>
    </w:p>
    <w:p w14:paraId="7D041108" w14:textId="51EB874E" w:rsidR="00EA081C" w:rsidRDefault="00EA081C" w:rsidP="00DA5FB8">
      <w:r>
        <w:rPr>
          <w:noProof/>
        </w:rPr>
        <w:drawing>
          <wp:anchor distT="0" distB="0" distL="114300" distR="114300" simplePos="0" relativeHeight="251658243" behindDoc="0" locked="0" layoutInCell="1" allowOverlap="1" wp14:anchorId="16C8C356" wp14:editId="53B28B49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5467350" cy="4141470"/>
            <wp:effectExtent l="0" t="0" r="0" b="0"/>
            <wp:wrapThrough wrapText="bothSides">
              <wp:wrapPolygon edited="0">
                <wp:start x="0" y="0"/>
                <wp:lineTo x="0" y="21461"/>
                <wp:lineTo x="21525" y="21461"/>
                <wp:lineTo x="21525" y="0"/>
                <wp:lineTo x="0" y="0"/>
              </wp:wrapPolygon>
            </wp:wrapThrough>
            <wp:docPr id="1158630911" name="Immagine 1158630911" descr="Immagine che contiene testo, schermata, software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30911" name="Immagine 1" descr="Immagine che contiene testo, schermata, software, Carattere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2888F" w14:textId="7D84277B" w:rsidR="00EA081C" w:rsidRDefault="00EA081C" w:rsidP="00DA5FB8"/>
    <w:p w14:paraId="15ADD79C" w14:textId="6B664314" w:rsidR="00EA081C" w:rsidRDefault="00EA081C" w:rsidP="00DA5FB8"/>
    <w:p w14:paraId="5BCAAAB3" w14:textId="7B02DDFA" w:rsidR="00560F6E" w:rsidRDefault="00560F6E" w:rsidP="00DA5FB8"/>
    <w:p w14:paraId="68C163C7" w14:textId="77777777" w:rsidR="00560F6E" w:rsidRDefault="00560F6E" w:rsidP="00DA5FB8"/>
    <w:p w14:paraId="111BCD2B" w14:textId="77777777" w:rsidR="00560F6E" w:rsidRDefault="00560F6E" w:rsidP="00DA5FB8"/>
    <w:p w14:paraId="08E8E569" w14:textId="77777777" w:rsidR="00560F6E" w:rsidRDefault="00560F6E" w:rsidP="00DA5FB8"/>
    <w:p w14:paraId="234296C8" w14:textId="77777777" w:rsidR="00560F6E" w:rsidRDefault="00560F6E" w:rsidP="00DA5FB8"/>
    <w:p w14:paraId="5F8842D1" w14:textId="77777777" w:rsidR="00560F6E" w:rsidRDefault="00560F6E" w:rsidP="00DA5FB8"/>
    <w:p w14:paraId="0887CD22" w14:textId="77777777" w:rsidR="00560F6E" w:rsidRDefault="00560F6E" w:rsidP="00DA5FB8"/>
    <w:p w14:paraId="0FD455D9" w14:textId="77777777" w:rsidR="00560F6E" w:rsidRDefault="00560F6E" w:rsidP="00DA5FB8"/>
    <w:p w14:paraId="1E36279A" w14:textId="77777777" w:rsidR="00560F6E" w:rsidRDefault="00560F6E" w:rsidP="00DA5FB8"/>
    <w:p w14:paraId="419881E3" w14:textId="77777777" w:rsidR="00560F6E" w:rsidRDefault="00560F6E" w:rsidP="00DA5FB8"/>
    <w:p w14:paraId="5D1CE445" w14:textId="77777777" w:rsidR="00560F6E" w:rsidRDefault="00560F6E" w:rsidP="00DA5FB8"/>
    <w:p w14:paraId="44B03307" w14:textId="77777777" w:rsidR="00560F6E" w:rsidRDefault="00560F6E" w:rsidP="00DA5FB8"/>
    <w:p w14:paraId="2269B01F" w14:textId="77777777" w:rsidR="00560F6E" w:rsidRDefault="00560F6E" w:rsidP="00DA5FB8"/>
    <w:p w14:paraId="06AB6EE9" w14:textId="77777777" w:rsidR="00560F6E" w:rsidRDefault="00560F6E" w:rsidP="00DA5FB8"/>
    <w:p w14:paraId="24F05ADD" w14:textId="77777777" w:rsidR="00560F6E" w:rsidRDefault="00560F6E" w:rsidP="00DA5FB8"/>
    <w:p w14:paraId="47828601" w14:textId="77777777" w:rsidR="00560F6E" w:rsidRDefault="00560F6E" w:rsidP="00DA5FB8"/>
    <w:p w14:paraId="0FE6CF8F" w14:textId="77777777" w:rsidR="00560F6E" w:rsidRDefault="00560F6E" w:rsidP="00DA5FB8"/>
    <w:p w14:paraId="237604E7" w14:textId="77777777" w:rsidR="00560F6E" w:rsidRDefault="00560F6E" w:rsidP="00DA5FB8"/>
    <w:p w14:paraId="291FAFA4" w14:textId="77777777" w:rsidR="00560F6E" w:rsidRDefault="00560F6E" w:rsidP="00DA5FB8"/>
    <w:p w14:paraId="0FA45D41" w14:textId="77777777" w:rsidR="00DA5FB8" w:rsidRDefault="00DA5FB8" w:rsidP="00DA5FB8">
      <w:pPr>
        <w:pStyle w:val="Titolo2"/>
      </w:pPr>
      <w:bookmarkStart w:id="97" w:name="_Toc471905561"/>
      <w:bookmarkStart w:id="98" w:name="_Toc474433563"/>
      <w:bookmarkStart w:id="99" w:name="_Toc474433738"/>
      <w:bookmarkStart w:id="100" w:name="_Toc137743042"/>
      <w:r>
        <w:lastRenderedPageBreak/>
        <w:t>Diagrammi di sequenza</w:t>
      </w:r>
      <w:bookmarkEnd w:id="97"/>
      <w:bookmarkEnd w:id="98"/>
      <w:bookmarkEnd w:id="99"/>
      <w:bookmarkEnd w:id="100"/>
    </w:p>
    <w:p w14:paraId="4C2BE516" w14:textId="5D047FA1" w:rsidR="00DA5FB8" w:rsidRDefault="00E15FD4" w:rsidP="00DA5FB8">
      <w:r>
        <w:t xml:space="preserve">Di </w:t>
      </w:r>
      <w:r w:rsidR="00B87716">
        <w:t>seguito sono riportati i diagrammi di sequenza</w:t>
      </w:r>
      <w:r w:rsidR="00263469">
        <w:t xml:space="preserve"> per </w:t>
      </w:r>
      <w:r w:rsidR="00D10F5C">
        <w:t>due dei casi d’uso sviluppati.</w:t>
      </w:r>
      <w:r w:rsidR="00D636FE">
        <w:t xml:space="preserve"> </w:t>
      </w:r>
    </w:p>
    <w:p w14:paraId="5B454E48" w14:textId="47F76AA2" w:rsidR="00D10F5C" w:rsidRPr="00C928DA" w:rsidRDefault="00D10F5C" w:rsidP="00D10F5C">
      <w:pPr>
        <w:pStyle w:val="Paragrafoelenco"/>
        <w:numPr>
          <w:ilvl w:val="0"/>
          <w:numId w:val="32"/>
        </w:numPr>
        <w:rPr>
          <w:i/>
        </w:rPr>
      </w:pPr>
      <w:proofErr w:type="spellStart"/>
      <w:r w:rsidRPr="00C928DA">
        <w:rPr>
          <w:i/>
        </w:rPr>
        <w:t>AggiungiVoto</w:t>
      </w:r>
      <w:proofErr w:type="spellEnd"/>
    </w:p>
    <w:p w14:paraId="0DE65C22" w14:textId="77777777" w:rsidR="00E03893" w:rsidRDefault="00E03893" w:rsidP="00DA5FB8">
      <w:pPr>
        <w:rPr>
          <w:noProof/>
        </w:rPr>
      </w:pPr>
    </w:p>
    <w:p w14:paraId="386B29C9" w14:textId="1CB2AEBD" w:rsidR="00B00769" w:rsidRDefault="00866E3E" w:rsidP="00DA5FB8">
      <w:r>
        <w:rPr>
          <w:noProof/>
        </w:rPr>
        <w:drawing>
          <wp:inline distT="0" distB="0" distL="0" distR="0" wp14:anchorId="44E734CE" wp14:editId="08D84D6B">
            <wp:extent cx="6725630" cy="5440136"/>
            <wp:effectExtent l="0" t="0" r="0" b="8255"/>
            <wp:docPr id="1357810888" name="Immagine 1357810888" descr="Immagine che contiene testo, diagramma, Parallelo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10888" name="Immagine 1" descr="Immagine che contiene testo, diagramma, Parallelo, scherma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50606" cy="54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8BFE" w14:textId="73B615E2" w:rsidR="001447A1" w:rsidRDefault="001447A1" w:rsidP="00DA5FB8"/>
    <w:p w14:paraId="6AFE1F4B" w14:textId="630D106D" w:rsidR="00281AA3" w:rsidRDefault="00281AA3" w:rsidP="00DA5FB8"/>
    <w:p w14:paraId="654B31D0" w14:textId="14C381D5" w:rsidR="00DA5FB8" w:rsidRDefault="00DA5FB8" w:rsidP="00DA5FB8"/>
    <w:p w14:paraId="4FC3E060" w14:textId="77777777" w:rsidR="00D82D41" w:rsidRDefault="00D82D41" w:rsidP="00DA5FB8"/>
    <w:p w14:paraId="5C6D86A9" w14:textId="77777777" w:rsidR="00D82D41" w:rsidRDefault="00D82D41" w:rsidP="00DA5FB8"/>
    <w:p w14:paraId="24785CC5" w14:textId="77777777" w:rsidR="00D82D41" w:rsidRDefault="00D82D41" w:rsidP="00DA5FB8"/>
    <w:p w14:paraId="36B8F62E" w14:textId="77777777" w:rsidR="00D82D41" w:rsidRDefault="00D82D41" w:rsidP="00DA5FB8"/>
    <w:p w14:paraId="437DEA5E" w14:textId="77777777" w:rsidR="00907A6A" w:rsidRDefault="00907A6A" w:rsidP="00DA5FB8"/>
    <w:p w14:paraId="1BC6547E" w14:textId="77777777" w:rsidR="00907A6A" w:rsidRDefault="00907A6A" w:rsidP="00DA5FB8"/>
    <w:p w14:paraId="66E239A3" w14:textId="77777777" w:rsidR="00907A6A" w:rsidRDefault="00907A6A" w:rsidP="00DA5FB8"/>
    <w:p w14:paraId="67EE5452" w14:textId="77777777" w:rsidR="00907A6A" w:rsidRDefault="00907A6A" w:rsidP="00DA5FB8"/>
    <w:p w14:paraId="33889E83" w14:textId="77777777" w:rsidR="00907A6A" w:rsidRDefault="00907A6A" w:rsidP="00DA5FB8"/>
    <w:p w14:paraId="0314966B" w14:textId="77777777" w:rsidR="00907A6A" w:rsidRDefault="00907A6A" w:rsidP="00DA5FB8"/>
    <w:p w14:paraId="49F9DE2A" w14:textId="77777777" w:rsidR="007A7EC3" w:rsidRDefault="007A7EC3" w:rsidP="00DA5FB8">
      <w:pPr>
        <w:rPr>
          <w:ins w:id="101" w:author="{D4539F78-F7F7-4F61-B8C8-D6530AE8F924}" w:date="2023-06-15T15:42:00Z"/>
        </w:rPr>
      </w:pPr>
    </w:p>
    <w:p w14:paraId="2E56A870" w14:textId="72E7F1D0" w:rsidR="00D82D41" w:rsidRPr="00C928DA" w:rsidRDefault="00C928DA" w:rsidP="00C928DA">
      <w:pPr>
        <w:pStyle w:val="Paragrafoelenco"/>
        <w:numPr>
          <w:ilvl w:val="0"/>
          <w:numId w:val="32"/>
        </w:numPr>
        <w:rPr>
          <w:i/>
        </w:rPr>
      </w:pPr>
      <w:proofErr w:type="spellStart"/>
      <w:r w:rsidRPr="00C928DA">
        <w:rPr>
          <w:i/>
          <w:iCs/>
        </w:rPr>
        <w:t>VisualizzaVoti</w:t>
      </w:r>
      <w:proofErr w:type="spellEnd"/>
    </w:p>
    <w:p w14:paraId="1CF0532D" w14:textId="77777777" w:rsidR="0025695F" w:rsidRDefault="0025695F" w:rsidP="00DA5FB8">
      <w:pPr>
        <w:sectPr w:rsidR="0025695F" w:rsidSect="00D442B5">
          <w:pgSz w:w="11900" w:h="16840"/>
          <w:pgMar w:top="1134" w:right="1134" w:bottom="1418" w:left="1134" w:header="709" w:footer="709" w:gutter="0"/>
          <w:cols w:space="708"/>
          <w:docGrid w:linePitch="360"/>
        </w:sectPr>
      </w:pPr>
    </w:p>
    <w:p w14:paraId="5A129D04" w14:textId="77777777" w:rsidR="009673F5" w:rsidRDefault="004A48F7" w:rsidP="00DA5FB8">
      <w:pPr>
        <w:sectPr w:rsidR="009673F5" w:rsidSect="0025695F">
          <w:pgSz w:w="16840" w:h="11900" w:orient="landscape"/>
          <w:pgMar w:top="1134" w:right="1418" w:bottom="1134" w:left="1134" w:header="709" w:footer="709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76BBFFD0" wp14:editId="07F5A556">
            <wp:simplePos x="0" y="0"/>
            <wp:positionH relativeFrom="column">
              <wp:posOffset>-288925</wp:posOffset>
            </wp:positionH>
            <wp:positionV relativeFrom="paragraph">
              <wp:posOffset>546735</wp:posOffset>
            </wp:positionV>
            <wp:extent cx="8206740" cy="5391150"/>
            <wp:effectExtent l="0" t="0" r="3810" b="0"/>
            <wp:wrapThrough wrapText="bothSides">
              <wp:wrapPolygon edited="0">
                <wp:start x="0" y="0"/>
                <wp:lineTo x="0" y="21524"/>
                <wp:lineTo x="21560" y="21524"/>
                <wp:lineTo x="21560" y="0"/>
                <wp:lineTo x="0" y="0"/>
              </wp:wrapPolygon>
            </wp:wrapThrough>
            <wp:docPr id="1742665566" name="Immagine 1742665566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5566" name="Immagine 1" descr="Immagine che contiene testo, diagramma, Parallelo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0674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43CE3" w14:textId="0E553AC3" w:rsidR="00AB73F0" w:rsidRDefault="00AB73F0" w:rsidP="00DA5FB8">
      <w:pPr>
        <w:sectPr w:rsidR="00AB73F0" w:rsidSect="009673F5">
          <w:pgSz w:w="11900" w:h="16840"/>
          <w:pgMar w:top="1134" w:right="1134" w:bottom="1418" w:left="1134" w:header="709" w:footer="709" w:gutter="0"/>
          <w:cols w:space="708"/>
          <w:docGrid w:linePitch="360"/>
        </w:sectPr>
      </w:pPr>
    </w:p>
    <w:p w14:paraId="52214667" w14:textId="77777777" w:rsidR="00D82D41" w:rsidRPr="00D82D41" w:rsidRDefault="00D82D41" w:rsidP="00DA5FB8">
      <w:pPr>
        <w:rPr>
          <w:u w:val="single"/>
        </w:rPr>
      </w:pPr>
    </w:p>
    <w:p w14:paraId="257A80EB" w14:textId="14CBD84E" w:rsidR="006D0B6A" w:rsidRDefault="006D0B6A" w:rsidP="006D0B6A">
      <w:pPr>
        <w:pStyle w:val="Titolo1"/>
      </w:pPr>
      <w:bookmarkStart w:id="102" w:name="_Toc471905562"/>
      <w:bookmarkStart w:id="103" w:name="_Toc474433564"/>
      <w:bookmarkStart w:id="104" w:name="_Toc474433739"/>
      <w:bookmarkStart w:id="105" w:name="_Toc137743043"/>
      <w:r>
        <w:t>Implementazione</w:t>
      </w:r>
      <w:bookmarkEnd w:id="102"/>
      <w:bookmarkEnd w:id="103"/>
      <w:bookmarkEnd w:id="104"/>
      <w:bookmarkEnd w:id="105"/>
    </w:p>
    <w:p w14:paraId="2AE35C0D" w14:textId="0D0864A7" w:rsidR="00D82D41" w:rsidRPr="00D82D41" w:rsidRDefault="00B35672" w:rsidP="00D82D41">
      <w:r>
        <w:rPr>
          <w:noProof/>
        </w:rPr>
        <w:drawing>
          <wp:inline distT="0" distB="0" distL="0" distR="0" wp14:anchorId="4847AE8C" wp14:editId="10FD04C4">
            <wp:extent cx="6116320" cy="4913630"/>
            <wp:effectExtent l="0" t="0" r="0" b="1270"/>
            <wp:docPr id="694061971" name="Immagine 694061971" descr="Immagine che contiene testo, schermata, Rettango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61971" name="Immagine 1" descr="Immagine che contiene testo, schermata, Rettangolo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B74E" w14:textId="77777777" w:rsidR="00D83596" w:rsidRDefault="00D83596" w:rsidP="0093476A"/>
    <w:p w14:paraId="353B673A" w14:textId="2CA71220" w:rsidR="00D83596" w:rsidRPr="005710C7" w:rsidRDefault="00DE2265" w:rsidP="0093476A">
      <w:pPr>
        <w:rPr>
          <w:rStyle w:val="Enfasigrassetto"/>
        </w:rPr>
      </w:pPr>
      <w:r>
        <w:rPr>
          <w:rStyle w:val="Enfasigrassetto"/>
        </w:rPr>
        <w:t>Struttura del codice</w:t>
      </w:r>
    </w:p>
    <w:p w14:paraId="250273C0" w14:textId="77777777" w:rsidR="00D83596" w:rsidRDefault="00D83596" w:rsidP="0093476A"/>
    <w:p w14:paraId="1F770247" w14:textId="42F3FB74" w:rsidR="000C1E03" w:rsidRDefault="0093476A" w:rsidP="0093476A">
      <w:r>
        <w:t xml:space="preserve">Per </w:t>
      </w:r>
      <w:r w:rsidR="0085451E">
        <w:t>l’implementazione del codice</w:t>
      </w:r>
      <w:r w:rsidR="008E74D8">
        <w:t xml:space="preserve"> </w:t>
      </w:r>
      <w:r w:rsidR="000C4C42">
        <w:t>è stata</w:t>
      </w:r>
      <w:r w:rsidR="00CA06F8">
        <w:t xml:space="preserve"> usat</w:t>
      </w:r>
      <w:r w:rsidR="000C4C42">
        <w:t>a</w:t>
      </w:r>
      <w:r w:rsidR="00CA06F8">
        <w:t xml:space="preserve"> un’architettura a livelli seguendo il pattern BCED</w:t>
      </w:r>
      <w:r w:rsidR="000C1E03">
        <w:t>. Sono quindi presenti:</w:t>
      </w:r>
    </w:p>
    <w:p w14:paraId="17D1F9B2" w14:textId="377F9174" w:rsidR="000C1E03" w:rsidRDefault="000C1E03" w:rsidP="008D633C">
      <w:pPr>
        <w:pStyle w:val="Paragrafoelenco"/>
        <w:numPr>
          <w:ilvl w:val="0"/>
          <w:numId w:val="31"/>
        </w:numPr>
      </w:pPr>
      <w:r w:rsidRPr="00C86C1C">
        <w:rPr>
          <w:color w:val="31849B" w:themeColor="accent5" w:themeShade="BF"/>
        </w:rPr>
        <w:t xml:space="preserve">Package </w:t>
      </w:r>
      <w:r w:rsidR="002413CD">
        <w:rPr>
          <w:color w:val="31849B" w:themeColor="accent5" w:themeShade="BF"/>
        </w:rPr>
        <w:t>B</w:t>
      </w:r>
      <w:r w:rsidRPr="00C86C1C">
        <w:rPr>
          <w:color w:val="31849B" w:themeColor="accent5" w:themeShade="BF"/>
        </w:rPr>
        <w:t>oundary:</w:t>
      </w:r>
      <w:r w:rsidR="004D0466" w:rsidRPr="00C86C1C">
        <w:rPr>
          <w:color w:val="31849B" w:themeColor="accent5" w:themeShade="BF"/>
        </w:rPr>
        <w:t xml:space="preserve"> </w:t>
      </w:r>
      <w:r w:rsidR="00A2009B">
        <w:t xml:space="preserve">contiene una prima </w:t>
      </w:r>
      <w:r w:rsidR="00801C7F">
        <w:t>interfaccia</w:t>
      </w:r>
      <w:r w:rsidR="00A2009B">
        <w:t xml:space="preserve"> </w:t>
      </w:r>
      <w:proofErr w:type="spellStart"/>
      <w:r w:rsidR="00A2009B">
        <w:t>MainFrame</w:t>
      </w:r>
      <w:proofErr w:type="spellEnd"/>
      <w:r w:rsidR="00A2009B">
        <w:t xml:space="preserve"> dalla quale è possibile aprire </w:t>
      </w:r>
      <w:r w:rsidR="00801C7F">
        <w:t>le schermate per</w:t>
      </w:r>
      <w:r w:rsidR="00C44043">
        <w:t xml:space="preserve"> </w:t>
      </w:r>
      <w:r w:rsidR="00CB237A">
        <w:t xml:space="preserve">il Docente, per lo Studente, per la Segreteria e per il Genitore. </w:t>
      </w:r>
      <w:r w:rsidR="00135762">
        <w:t xml:space="preserve">Da ciascuna di esse è possibile </w:t>
      </w:r>
      <w:r w:rsidR="00681294">
        <w:t xml:space="preserve">aprire ulteriori </w:t>
      </w:r>
      <w:proofErr w:type="spellStart"/>
      <w:r w:rsidR="004F2DE8">
        <w:t>dialog</w:t>
      </w:r>
      <w:proofErr w:type="spellEnd"/>
      <w:r w:rsidR="004F2DE8">
        <w:t xml:space="preserve"> per le funzionalità implementate. </w:t>
      </w:r>
      <w:r w:rsidR="00176C1F">
        <w:t>Ad esempio,</w:t>
      </w:r>
      <w:r w:rsidR="00D5283A">
        <w:t xml:space="preserve"> </w:t>
      </w:r>
      <w:r w:rsidR="00B17D7D">
        <w:t xml:space="preserve">da </w:t>
      </w:r>
      <w:proofErr w:type="spellStart"/>
      <w:r w:rsidR="00B17D7D">
        <w:t>D</w:t>
      </w:r>
      <w:r w:rsidR="00D5283A">
        <w:t>ialog</w:t>
      </w:r>
      <w:r w:rsidR="00C56224">
        <w:t>Docente</w:t>
      </w:r>
      <w:proofErr w:type="spellEnd"/>
      <w:r w:rsidR="00C56224">
        <w:t xml:space="preserve"> è possibile </w:t>
      </w:r>
      <w:r w:rsidR="007F3565">
        <w:t>cliccare</w:t>
      </w:r>
      <w:r w:rsidR="00C56224">
        <w:t xml:space="preserve"> </w:t>
      </w:r>
      <w:r w:rsidR="007F3565">
        <w:t>il bottone “</w:t>
      </w:r>
      <w:r w:rsidR="00C56224">
        <w:t>Aggiungi</w:t>
      </w:r>
      <w:r w:rsidR="007F3565">
        <w:t xml:space="preserve"> </w:t>
      </w:r>
      <w:r w:rsidR="00C56224">
        <w:t>Voto</w:t>
      </w:r>
      <w:r w:rsidR="007F3565">
        <w:t>”</w:t>
      </w:r>
      <w:r w:rsidR="00C56224">
        <w:t xml:space="preserve">, che </w:t>
      </w:r>
      <w:r w:rsidR="005E60A4">
        <w:t>porta al</w:t>
      </w:r>
      <w:r w:rsidR="00176C1F">
        <w:t>la finestra</w:t>
      </w:r>
      <w:r w:rsidR="005E60A4">
        <w:t xml:space="preserve"> </w:t>
      </w:r>
      <w:proofErr w:type="spellStart"/>
      <w:r w:rsidR="005E60A4">
        <w:t>DialogAggiungiVoto</w:t>
      </w:r>
      <w:proofErr w:type="spellEnd"/>
      <w:r w:rsidR="0005178B">
        <w:t>, dalla quale è possibile utilizzare la funzionalità di inserimento di una valutazione ad uno studente.</w:t>
      </w:r>
      <w:r w:rsidR="00D5283A">
        <w:t xml:space="preserve"> </w:t>
      </w:r>
    </w:p>
    <w:p w14:paraId="0991D477" w14:textId="62E92E0F" w:rsidR="000C1E03" w:rsidRDefault="000C1E03" w:rsidP="008D633C">
      <w:pPr>
        <w:pStyle w:val="Paragrafoelenco"/>
        <w:numPr>
          <w:ilvl w:val="0"/>
          <w:numId w:val="31"/>
        </w:numPr>
      </w:pPr>
      <w:r w:rsidRPr="00C86C1C">
        <w:rPr>
          <w:color w:val="31849B" w:themeColor="accent5" w:themeShade="BF"/>
        </w:rPr>
        <w:t>P</w:t>
      </w:r>
      <w:r w:rsidR="0049258A" w:rsidRPr="00C86C1C">
        <w:rPr>
          <w:color w:val="31849B" w:themeColor="accent5" w:themeShade="BF"/>
        </w:rPr>
        <w:t xml:space="preserve">ackage </w:t>
      </w:r>
      <w:r w:rsidR="002413CD">
        <w:rPr>
          <w:color w:val="31849B" w:themeColor="accent5" w:themeShade="BF"/>
        </w:rPr>
        <w:t>C</w:t>
      </w:r>
      <w:r w:rsidR="004C25F9" w:rsidRPr="00C86C1C">
        <w:rPr>
          <w:color w:val="31849B" w:themeColor="accent5" w:themeShade="BF"/>
        </w:rPr>
        <w:t>ontrol:</w:t>
      </w:r>
      <w:r w:rsidR="00176C1F" w:rsidRPr="00C86C1C">
        <w:rPr>
          <w:color w:val="31849B" w:themeColor="accent5" w:themeShade="BF"/>
        </w:rPr>
        <w:t xml:space="preserve"> </w:t>
      </w:r>
      <w:r w:rsidR="00176C1F">
        <w:t xml:space="preserve">contiene </w:t>
      </w:r>
      <w:r w:rsidR="00CE5AA4">
        <w:t xml:space="preserve">le azioni </w:t>
      </w:r>
      <w:r w:rsidR="00FC32EC">
        <w:t xml:space="preserve">degli </w:t>
      </w:r>
      <w:r w:rsidR="00317611">
        <w:t>U</w:t>
      </w:r>
      <w:r w:rsidR="00FC32EC">
        <w:t xml:space="preserve">se </w:t>
      </w:r>
      <w:r w:rsidR="00317611">
        <w:t>C</w:t>
      </w:r>
      <w:r w:rsidR="00FC32EC">
        <w:t>ase implementati. Ad esempio</w:t>
      </w:r>
      <w:r w:rsidR="0065724A">
        <w:t xml:space="preserve">, la funzionalità </w:t>
      </w:r>
      <w:proofErr w:type="spellStart"/>
      <w:r w:rsidR="0065724A">
        <w:t>aggiungiVoto</w:t>
      </w:r>
      <w:proofErr w:type="spellEnd"/>
      <w:r w:rsidR="0065724A">
        <w:t>.</w:t>
      </w:r>
    </w:p>
    <w:p w14:paraId="748BAEFE" w14:textId="67C2FC06" w:rsidR="004C25F9" w:rsidRDefault="004C25F9" w:rsidP="008D633C">
      <w:pPr>
        <w:pStyle w:val="Paragrafoelenco"/>
        <w:numPr>
          <w:ilvl w:val="0"/>
          <w:numId w:val="31"/>
        </w:numPr>
      </w:pPr>
      <w:r w:rsidRPr="00C86C1C">
        <w:rPr>
          <w:color w:val="31849B" w:themeColor="accent5" w:themeShade="BF"/>
        </w:rPr>
        <w:t xml:space="preserve">Package </w:t>
      </w:r>
      <w:r w:rsidR="002413CD">
        <w:rPr>
          <w:color w:val="31849B" w:themeColor="accent5" w:themeShade="BF"/>
        </w:rPr>
        <w:t>E</w:t>
      </w:r>
      <w:r w:rsidRPr="00C86C1C">
        <w:rPr>
          <w:color w:val="31849B" w:themeColor="accent5" w:themeShade="BF"/>
        </w:rPr>
        <w:t>ntity</w:t>
      </w:r>
      <w:r w:rsidR="005753BE">
        <w:t>:</w:t>
      </w:r>
      <w:r w:rsidR="005E2FD2">
        <w:t xml:space="preserve"> contiene le classi </w:t>
      </w:r>
      <w:r w:rsidR="00BC6F8D">
        <w:t>c</w:t>
      </w:r>
      <w:r w:rsidR="00BC6F8D" w:rsidRPr="00BC6F8D">
        <w:t xml:space="preserve">he rappresentano gli oggetti del dominio </w:t>
      </w:r>
      <w:r w:rsidR="005E2FD2">
        <w:t>del sistema</w:t>
      </w:r>
      <w:r w:rsidR="007F7F8C">
        <w:t xml:space="preserve"> e memorizza </w:t>
      </w:r>
      <w:r w:rsidR="00892972">
        <w:t xml:space="preserve">i dati ottenuti dal package </w:t>
      </w:r>
      <w:r w:rsidR="00C24F75">
        <w:t>D</w:t>
      </w:r>
      <w:r w:rsidR="00892972">
        <w:t>atabase.</w:t>
      </w:r>
    </w:p>
    <w:p w14:paraId="7B2C1BE6" w14:textId="4D6EBF03" w:rsidR="00145423" w:rsidRDefault="005753BE" w:rsidP="008D633C">
      <w:pPr>
        <w:pStyle w:val="Paragrafoelenco"/>
        <w:numPr>
          <w:ilvl w:val="0"/>
          <w:numId w:val="31"/>
        </w:numPr>
      </w:pPr>
      <w:r w:rsidRPr="00C86C1C">
        <w:rPr>
          <w:color w:val="31849B" w:themeColor="accent5" w:themeShade="BF"/>
        </w:rPr>
        <w:t xml:space="preserve">Package </w:t>
      </w:r>
      <w:r w:rsidR="002413CD">
        <w:rPr>
          <w:color w:val="31849B" w:themeColor="accent5" w:themeShade="BF"/>
        </w:rPr>
        <w:t>D</w:t>
      </w:r>
      <w:r w:rsidR="00C36697" w:rsidRPr="00C86C1C">
        <w:rPr>
          <w:color w:val="31849B" w:themeColor="accent5" w:themeShade="BF"/>
        </w:rPr>
        <w:t>atabase</w:t>
      </w:r>
      <w:r w:rsidR="00A8103F" w:rsidRPr="00C86C1C">
        <w:rPr>
          <w:color w:val="31849B" w:themeColor="accent5" w:themeShade="BF"/>
        </w:rPr>
        <w:t>:</w:t>
      </w:r>
      <w:r w:rsidR="00D6113E" w:rsidRPr="00C86C1C">
        <w:rPr>
          <w:color w:val="31849B" w:themeColor="accent5" w:themeShade="BF"/>
        </w:rPr>
        <w:t xml:space="preserve"> </w:t>
      </w:r>
      <w:r w:rsidR="00D6113E">
        <w:t>contiene gli oggetti</w:t>
      </w:r>
      <w:r w:rsidR="00026B20">
        <w:t xml:space="preserve"> responsabili dell’estrazione dei dati dal Database.</w:t>
      </w:r>
      <w:r w:rsidR="008962AB">
        <w:t xml:space="preserve"> È necessari</w:t>
      </w:r>
      <w:r w:rsidR="00686729">
        <w:t xml:space="preserve">a una classe </w:t>
      </w:r>
      <w:proofErr w:type="spellStart"/>
      <w:r w:rsidR="00686729">
        <w:t>DBManager</w:t>
      </w:r>
      <w:proofErr w:type="spellEnd"/>
      <w:r w:rsidR="00686729">
        <w:t xml:space="preserve">, che </w:t>
      </w:r>
      <w:r w:rsidR="008D0F30">
        <w:t xml:space="preserve">fornisce </w:t>
      </w:r>
      <w:r w:rsidR="008D0F30" w:rsidRPr="008D0F30">
        <w:t>i metodi di</w:t>
      </w:r>
      <w:r w:rsidR="00686729">
        <w:t xml:space="preserve"> connessione </w:t>
      </w:r>
      <w:r w:rsidR="008D0F30" w:rsidRPr="008D0F30">
        <w:t>e accesso/gestione al</w:t>
      </w:r>
      <w:r w:rsidR="00686729">
        <w:t xml:space="preserve"> database.</w:t>
      </w:r>
    </w:p>
    <w:p w14:paraId="2895B29C" w14:textId="25F46367" w:rsidR="00B31353" w:rsidRDefault="00763C31" w:rsidP="00B31353">
      <w:r>
        <w:lastRenderedPageBreak/>
        <w:t xml:space="preserve">Avendo la necessità di disaccoppiare </w:t>
      </w:r>
      <w:r w:rsidR="0049060C">
        <w:t xml:space="preserve">il controller dalla logica di business </w:t>
      </w:r>
      <w:r w:rsidR="00C553B7">
        <w:t>del</w:t>
      </w:r>
      <w:r w:rsidR="004D3309">
        <w:t xml:space="preserve"> Package Entity</w:t>
      </w:r>
      <w:r w:rsidR="0049060C">
        <w:t xml:space="preserve">, è stata realizzata una classe </w:t>
      </w:r>
      <w:proofErr w:type="spellStart"/>
      <w:r w:rsidR="0049060C">
        <w:t>Façade</w:t>
      </w:r>
      <w:proofErr w:type="spellEnd"/>
      <w:r w:rsidR="00D24158">
        <w:t xml:space="preserve"> </w:t>
      </w:r>
      <w:proofErr w:type="spellStart"/>
      <w:r w:rsidR="00D24158">
        <w:t>EntityIstituto</w:t>
      </w:r>
      <w:proofErr w:type="spellEnd"/>
      <w:r w:rsidR="0049060C">
        <w:t xml:space="preserve">, </w:t>
      </w:r>
      <w:r w:rsidR="00C74312">
        <w:t xml:space="preserve">che maschera </w:t>
      </w:r>
      <w:r w:rsidR="00EA6926">
        <w:t>al Controller</w:t>
      </w:r>
      <w:r w:rsidR="00C74312">
        <w:t xml:space="preserve"> i metodi di acce</w:t>
      </w:r>
      <w:r w:rsidR="00C553B7">
        <w:t>sso alle Entity.</w:t>
      </w:r>
      <w:r w:rsidR="00D24158">
        <w:br/>
      </w:r>
      <w:r w:rsidR="00C97D10">
        <w:t xml:space="preserve">Essendo questa classe Information Expert dell’applicazione, </w:t>
      </w:r>
      <w:r w:rsidR="0092231E">
        <w:t xml:space="preserve">è stata </w:t>
      </w:r>
      <w:r w:rsidR="00C97D10">
        <w:t>realizzat</w:t>
      </w:r>
      <w:r w:rsidR="0092231E">
        <w:t>a</w:t>
      </w:r>
      <w:r w:rsidR="00C97D10">
        <w:t xml:space="preserve"> </w:t>
      </w:r>
      <w:r w:rsidR="00356BAA">
        <w:t>anche</w:t>
      </w:r>
      <w:r w:rsidR="00C97D10">
        <w:t xml:space="preserve"> </w:t>
      </w:r>
      <w:r w:rsidR="0092231E">
        <w:t>l</w:t>
      </w:r>
      <w:r w:rsidR="00C97D10">
        <w:t xml:space="preserve">a </w:t>
      </w:r>
      <w:r w:rsidR="0092231E">
        <w:t xml:space="preserve">relativa </w:t>
      </w:r>
      <w:r w:rsidR="00136B19">
        <w:t>classe DAO</w:t>
      </w:r>
      <w:r w:rsidR="00AA656B">
        <w:t xml:space="preserve">, in modo da accedere dal livello DAO al database </w:t>
      </w:r>
      <w:r w:rsidR="004C128A">
        <w:t>per effettuare query</w:t>
      </w:r>
      <w:r w:rsidR="00F622D1">
        <w:t xml:space="preserve"> per </w:t>
      </w:r>
      <w:r w:rsidR="002A45FB">
        <w:t>prelevare</w:t>
      </w:r>
      <w:r w:rsidR="00F622D1">
        <w:t xml:space="preserve"> collezioni di dati non estraibili dalle DAO dei singoli oggetti</w:t>
      </w:r>
      <w:r w:rsidR="00AC6778">
        <w:t xml:space="preserve"> (</w:t>
      </w:r>
      <w:r w:rsidR="00363012">
        <w:t>a</w:t>
      </w:r>
      <w:r w:rsidR="00A64C23">
        <w:t>d esempi</w:t>
      </w:r>
      <w:r w:rsidR="00A81D17">
        <w:t>o: la lista delle classi, di studenti, di materie</w:t>
      </w:r>
      <w:r w:rsidR="00AB6376">
        <w:t>, ecc..</w:t>
      </w:r>
      <w:r w:rsidR="00AC6778">
        <w:t xml:space="preserve">) ed effettuare controlli su tali collezioni (ad esempio: </w:t>
      </w:r>
      <w:r w:rsidR="00363012">
        <w:t>l’esistenza di uno studente in una determinata classe, esistenza di un docente</w:t>
      </w:r>
      <w:r w:rsidR="00AB6376">
        <w:t xml:space="preserve">, </w:t>
      </w:r>
      <w:r w:rsidR="00A90FC1">
        <w:t>verificare se una materia è insegnata da un determinato docente,</w:t>
      </w:r>
      <w:r w:rsidR="00AB6376">
        <w:t xml:space="preserve"> ecc..</w:t>
      </w:r>
      <w:r w:rsidR="00363012">
        <w:t>)</w:t>
      </w:r>
      <w:r w:rsidR="00AB6376">
        <w:t xml:space="preserve">. </w:t>
      </w:r>
      <w:r w:rsidR="00AB6376">
        <w:br/>
        <w:t xml:space="preserve">Per </w:t>
      </w:r>
      <w:proofErr w:type="spellStart"/>
      <w:r w:rsidR="00AB6376">
        <w:t>EntityIstituto</w:t>
      </w:r>
      <w:proofErr w:type="spellEnd"/>
      <w:r w:rsidR="00AB6376">
        <w:t xml:space="preserve"> e </w:t>
      </w:r>
      <w:proofErr w:type="spellStart"/>
      <w:r w:rsidR="00AB6376">
        <w:t>IstitutoDAO</w:t>
      </w:r>
      <w:proofErr w:type="spellEnd"/>
      <w:r w:rsidR="00AB6376">
        <w:t xml:space="preserve"> è stato utilizzato il design pattern Singleton, in modo da averne una sola istanza. </w:t>
      </w:r>
    </w:p>
    <w:p w14:paraId="2DAAFA0A" w14:textId="4E46AA26" w:rsidR="00A8103F" w:rsidRPr="0093476A" w:rsidRDefault="00A8103F" w:rsidP="00A8103F"/>
    <w:p w14:paraId="654A2BA0" w14:textId="0B301914" w:rsidR="00681385" w:rsidRDefault="00ED1912" w:rsidP="006D0B6A">
      <w:pPr>
        <w:rPr>
          <w:rStyle w:val="Enfasigrassetto"/>
        </w:rPr>
      </w:pPr>
      <w:r>
        <w:rPr>
          <w:rStyle w:val="Enfasigrassetto"/>
        </w:rPr>
        <w:t xml:space="preserve">Package </w:t>
      </w:r>
      <w:proofErr w:type="spellStart"/>
      <w:r>
        <w:rPr>
          <w:rStyle w:val="Enfasigrassetto"/>
        </w:rPr>
        <w:t>explorer</w:t>
      </w:r>
      <w:proofErr w:type="spellEnd"/>
    </w:p>
    <w:p w14:paraId="77C8B792" w14:textId="77777777" w:rsidR="008D6CF3" w:rsidRPr="002008EA" w:rsidRDefault="008D6CF3" w:rsidP="006D0B6A">
      <w:pPr>
        <w:rPr>
          <w:rStyle w:val="Enfasigrassetto"/>
        </w:rPr>
      </w:pPr>
    </w:p>
    <w:p w14:paraId="6CCD9B47" w14:textId="32623281" w:rsidR="009F705C" w:rsidRDefault="009F705C" w:rsidP="006D0B6A">
      <w:r w:rsidRPr="00762D74">
        <w:t xml:space="preserve">Di seguito è riportato il </w:t>
      </w:r>
      <w:r w:rsidR="00540332">
        <w:t>P</w:t>
      </w:r>
      <w:r w:rsidRPr="00762D74">
        <w:t xml:space="preserve">ackage </w:t>
      </w:r>
      <w:r w:rsidR="00540332">
        <w:t>E</w:t>
      </w:r>
      <w:r w:rsidRPr="00762D74">
        <w:t xml:space="preserve">xplorer del progetto. </w:t>
      </w:r>
    </w:p>
    <w:p w14:paraId="37D1E691" w14:textId="77777777" w:rsidR="00681385" w:rsidRPr="00762D74" w:rsidRDefault="00681385" w:rsidP="006D0B6A"/>
    <w:p w14:paraId="7DF1C182" w14:textId="3E99A4B8" w:rsidR="00762D74" w:rsidRPr="00A44F00" w:rsidRDefault="00762D74" w:rsidP="006D0B6A">
      <w:r w:rsidRPr="00032647">
        <w:rPr>
          <w:noProof/>
        </w:rPr>
        <w:drawing>
          <wp:inline distT="0" distB="0" distL="0" distR="0" wp14:anchorId="2750F080" wp14:editId="6727272E">
            <wp:extent cx="2794000" cy="4191000"/>
            <wp:effectExtent l="0" t="0" r="6350" b="0"/>
            <wp:docPr id="944218753" name="Immagine 944218753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18753" name="Immagine 1" descr="Immagine che contiene testo, schermata, software, Software multimedial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5025" cy="420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647">
        <w:t xml:space="preserve"> </w:t>
      </w:r>
      <w:r w:rsidRPr="003B2E4B">
        <w:rPr>
          <w:noProof/>
        </w:rPr>
        <w:drawing>
          <wp:inline distT="0" distB="0" distL="0" distR="0" wp14:anchorId="6416F0E4" wp14:editId="5F244B38">
            <wp:extent cx="2176912" cy="4218094"/>
            <wp:effectExtent l="0" t="0" r="0" b="0"/>
            <wp:docPr id="1750556376" name="Immagine 1750556376" descr="Immagine che contiene testo, schermata, menu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56376" name="Immagine 1" descr="Immagine che contiene testo, schermata, menu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11718" cy="42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C115560" w14:textId="6AEBDF6B" w:rsidR="00762D74" w:rsidRPr="00A44F00" w:rsidRDefault="00762D74" w:rsidP="006D0B6A">
      <w:r w:rsidRPr="00A44F00">
        <w:t xml:space="preserve">Il progetto è diviso in package che </w:t>
      </w:r>
      <w:r w:rsidR="00852D01" w:rsidRPr="00A44F00">
        <w:t>raggruppano tutt</w:t>
      </w:r>
      <w:r w:rsidR="00A90EDD" w:rsidRPr="00A44F00">
        <w:t>i file apparte</w:t>
      </w:r>
      <w:r w:rsidR="00D35630">
        <w:t>ne</w:t>
      </w:r>
      <w:r w:rsidR="00A90EDD" w:rsidRPr="00A44F00">
        <w:t xml:space="preserve">nti ai diversi livelli del modello BCED. Si è deciso inoltre di raggruppare in un package a parte </w:t>
      </w:r>
      <w:r w:rsidR="00852D01" w:rsidRPr="00A44F00">
        <w:t xml:space="preserve">tutte </w:t>
      </w:r>
      <w:r w:rsidR="00A90EDD" w:rsidRPr="00A44F00">
        <w:t>le eccezioni</w:t>
      </w:r>
      <w:r w:rsidR="00061F8C" w:rsidRPr="00A44F00">
        <w:t xml:space="preserve"> e le risorse utilizzate.</w:t>
      </w:r>
    </w:p>
    <w:p w14:paraId="39B04682" w14:textId="77A4647E" w:rsidR="00061F8C" w:rsidRDefault="00061F8C" w:rsidP="006D0B6A"/>
    <w:p w14:paraId="2AF2FD0C" w14:textId="77777777" w:rsidR="00261A18" w:rsidRDefault="00261A18" w:rsidP="006D0B6A"/>
    <w:p w14:paraId="7AD63DA1" w14:textId="77777777" w:rsidR="00261A18" w:rsidRDefault="00261A18" w:rsidP="006D0B6A"/>
    <w:p w14:paraId="1A695FA3" w14:textId="77777777" w:rsidR="00261A18" w:rsidRDefault="00261A18" w:rsidP="006D0B6A"/>
    <w:p w14:paraId="651719E4" w14:textId="77777777" w:rsidR="00261A18" w:rsidRDefault="00261A18" w:rsidP="006D0B6A"/>
    <w:p w14:paraId="0C2AC71D" w14:textId="77777777" w:rsidR="00261A18" w:rsidRDefault="00261A18" w:rsidP="006D0B6A"/>
    <w:p w14:paraId="11A2159F" w14:textId="77777777" w:rsidR="00261A18" w:rsidRDefault="00261A18" w:rsidP="006D0B6A"/>
    <w:p w14:paraId="10FA5465" w14:textId="77777777" w:rsidR="00261A18" w:rsidRDefault="00261A18" w:rsidP="006D0B6A"/>
    <w:p w14:paraId="675B8B97" w14:textId="77777777" w:rsidR="00261A18" w:rsidRDefault="00261A18" w:rsidP="006D0B6A"/>
    <w:p w14:paraId="152815A5" w14:textId="48B7F815" w:rsidR="00681385" w:rsidRDefault="00B06BE3" w:rsidP="006D0B6A">
      <w:pPr>
        <w:rPr>
          <w:rStyle w:val="Enfasigrassetto"/>
        </w:rPr>
      </w:pPr>
      <w:r>
        <w:rPr>
          <w:rStyle w:val="Enfasigrassetto"/>
        </w:rPr>
        <w:t xml:space="preserve">Risorse </w:t>
      </w:r>
      <w:r w:rsidR="008E38F6">
        <w:rPr>
          <w:rStyle w:val="Enfasigrassetto"/>
        </w:rPr>
        <w:t>del progetto</w:t>
      </w:r>
    </w:p>
    <w:p w14:paraId="44F889BF" w14:textId="77777777" w:rsidR="008E38F6" w:rsidRPr="00B06BE3" w:rsidRDefault="008E38F6" w:rsidP="006D0B6A">
      <w:pPr>
        <w:rPr>
          <w:rStyle w:val="Enfasigrassetto"/>
        </w:rPr>
      </w:pPr>
    </w:p>
    <w:p w14:paraId="182DEAF0" w14:textId="76E3E2B0" w:rsidR="00F80E9D" w:rsidRPr="00A44F00" w:rsidRDefault="00F80E9D" w:rsidP="006D0B6A">
      <w:r w:rsidRPr="00A44F00">
        <w:t>Gli artefatti necessari per l’esecuzione del programma</w:t>
      </w:r>
      <w:r w:rsidR="00A778AB" w:rsidRPr="00A44F00">
        <w:t xml:space="preserve"> sono:</w:t>
      </w:r>
    </w:p>
    <w:p w14:paraId="50531044" w14:textId="0BB9B250" w:rsidR="00311660" w:rsidRDefault="005F4AF9" w:rsidP="00A44F00">
      <w:pPr>
        <w:rPr>
          <w:rStyle w:val="Collegamentoipertestuale"/>
          <w:sz w:val="18"/>
          <w:szCs w:val="18"/>
        </w:rPr>
      </w:pPr>
      <w:r>
        <w:t xml:space="preserve">File </w:t>
      </w:r>
      <w:proofErr w:type="spellStart"/>
      <w:r w:rsidR="00501D4C" w:rsidRPr="00413B0D">
        <w:t>Jar</w:t>
      </w:r>
      <w:proofErr w:type="spellEnd"/>
      <w:r w:rsidR="00501D4C" w:rsidRPr="00413B0D">
        <w:t xml:space="preserve">: </w:t>
      </w:r>
      <w:r>
        <w:br/>
        <w:t xml:space="preserve">– </w:t>
      </w:r>
      <w:r w:rsidR="00501D4C" w:rsidRPr="00413B0D">
        <w:t>jcalendar.</w:t>
      </w:r>
      <w:r w:rsidR="00413B0D" w:rsidRPr="00413B0D">
        <w:t>1-4</w:t>
      </w:r>
      <w:r>
        <w:t>.:</w:t>
      </w:r>
      <w:r>
        <w:br/>
        <w:t xml:space="preserve">– hamcrest-core_1.3 </w:t>
      </w:r>
      <w:proofErr w:type="spellStart"/>
      <w:r>
        <w:t>Maven</w:t>
      </w:r>
      <w:proofErr w:type="spellEnd"/>
      <w:r>
        <w:t xml:space="preserve"> Central Repository </w:t>
      </w:r>
      <w:r>
        <w:br/>
        <w:t xml:space="preserve">– </w:t>
      </w:r>
      <w:proofErr w:type="spellStart"/>
      <w:r>
        <w:t>JUnit</w:t>
      </w:r>
      <w:proofErr w:type="spellEnd"/>
      <w:r>
        <w:t xml:space="preserve"> 4.13.2 </w:t>
      </w:r>
      <w:proofErr w:type="spellStart"/>
      <w:r>
        <w:t>Maven</w:t>
      </w:r>
      <w:proofErr w:type="spellEnd"/>
      <w:r>
        <w:t xml:space="preserve"> Central Repository</w:t>
      </w:r>
      <w:r w:rsidR="00413B0D">
        <w:rPr>
          <w:highlight w:val="yellow"/>
        </w:rPr>
        <w:br/>
      </w:r>
      <w:r w:rsidR="00F709BF" w:rsidRPr="00585DA6">
        <w:t xml:space="preserve">Estensione di Eclipse per visualizzare il Control Flow </w:t>
      </w:r>
      <w:proofErr w:type="spellStart"/>
      <w:r w:rsidR="00F709BF" w:rsidRPr="00585DA6">
        <w:t>Graph</w:t>
      </w:r>
      <w:proofErr w:type="spellEnd"/>
      <w:r w:rsidR="00585DA6">
        <w:t xml:space="preserve">: </w:t>
      </w:r>
      <w:hyperlink r:id="rId56" w:history="1">
        <w:r w:rsidR="00585DA6" w:rsidRPr="00585DA6">
          <w:rPr>
            <w:rStyle w:val="Collegamentoipertestuale"/>
            <w:sz w:val="18"/>
            <w:szCs w:val="18"/>
          </w:rPr>
          <w:t>https://eclipsefcg.sourceforge.net/</w:t>
        </w:r>
      </w:hyperlink>
    </w:p>
    <w:p w14:paraId="43EEA48D" w14:textId="77777777" w:rsidR="00F7515A" w:rsidRDefault="00F7515A" w:rsidP="00A44F00">
      <w:pPr>
        <w:rPr>
          <w:rStyle w:val="Collegamentoipertestuale"/>
          <w:sz w:val="18"/>
          <w:szCs w:val="18"/>
        </w:rPr>
      </w:pPr>
    </w:p>
    <w:p w14:paraId="633BC90F" w14:textId="77777777" w:rsidR="00F7515A" w:rsidRDefault="00F7515A" w:rsidP="00A44F00">
      <w:pPr>
        <w:rPr>
          <w:rStyle w:val="Collegamentoipertestuale"/>
          <w:sz w:val="18"/>
          <w:szCs w:val="18"/>
        </w:rPr>
      </w:pPr>
    </w:p>
    <w:p w14:paraId="1F37D856" w14:textId="77777777" w:rsidR="00255DDF" w:rsidRDefault="00255DDF" w:rsidP="00A44F00">
      <w:pPr>
        <w:rPr>
          <w:rStyle w:val="Collegamentoipertestuale"/>
          <w:sz w:val="18"/>
          <w:szCs w:val="18"/>
        </w:rPr>
      </w:pPr>
    </w:p>
    <w:p w14:paraId="26392CCF" w14:textId="011A8363" w:rsidR="00255DDF" w:rsidRPr="001A41AA" w:rsidRDefault="001A41AA" w:rsidP="00A44F00">
      <w:pPr>
        <w:rPr>
          <w:rStyle w:val="Enfasigrassetto"/>
        </w:rPr>
      </w:pPr>
      <w:r>
        <w:rPr>
          <w:rStyle w:val="Enfasigrassetto"/>
        </w:rPr>
        <w:t>Confronto stima dei costi</w:t>
      </w:r>
    </w:p>
    <w:p w14:paraId="072D7AB1" w14:textId="77777777" w:rsidR="00255DDF" w:rsidRDefault="00255DDF" w:rsidP="00A44F00">
      <w:pPr>
        <w:rPr>
          <w:rStyle w:val="Collegamentoipertestuale"/>
          <w:sz w:val="18"/>
          <w:szCs w:val="18"/>
        </w:rPr>
      </w:pPr>
    </w:p>
    <w:p w14:paraId="3EFD10DD" w14:textId="2B4EAC05" w:rsidR="00192BBA" w:rsidRDefault="00CF4E85" w:rsidP="00A274D1">
      <w:r w:rsidRPr="00CF4E85">
        <w:t>D</w:t>
      </w:r>
      <w:r>
        <w:t>i seguito sono riportati</w:t>
      </w:r>
      <w:r w:rsidR="002E573D">
        <w:t xml:space="preserve"> il numero di </w:t>
      </w:r>
      <w:r w:rsidR="00E85CC9">
        <w:t>L</w:t>
      </w:r>
      <w:r>
        <w:t>LOC</w:t>
      </w:r>
      <w:r w:rsidR="002E573D">
        <w:t xml:space="preserve"> scritte in Java</w:t>
      </w:r>
      <w:r w:rsidR="006953BC">
        <w:t>:</w:t>
      </w:r>
    </w:p>
    <w:p w14:paraId="2EB4403D" w14:textId="03270F8A" w:rsidR="006953BC" w:rsidRDefault="006953BC" w:rsidP="00C65037">
      <w:pPr>
        <w:pStyle w:val="Paragrafoelenco"/>
        <w:numPr>
          <w:ilvl w:val="0"/>
          <w:numId w:val="32"/>
        </w:numPr>
      </w:pPr>
      <w:r>
        <w:t xml:space="preserve">In totale </w:t>
      </w:r>
      <w:r w:rsidR="009A3D82">
        <w:t xml:space="preserve">si hanno 4993 </w:t>
      </w:r>
      <w:r w:rsidR="00E85CC9">
        <w:t>L</w:t>
      </w:r>
      <w:r w:rsidR="009A3D82">
        <w:t>LOC</w:t>
      </w:r>
    </w:p>
    <w:p w14:paraId="300FE822" w14:textId="42582353" w:rsidR="009A3D82" w:rsidRDefault="009A3D82" w:rsidP="00C65037">
      <w:pPr>
        <w:ind w:firstLine="360"/>
      </w:pPr>
      <w:r>
        <w:t>Di cui:</w:t>
      </w:r>
    </w:p>
    <w:p w14:paraId="70559DB0" w14:textId="7D46B739" w:rsidR="00A274D1" w:rsidRPr="00F95B3B" w:rsidRDefault="0090066E" w:rsidP="003C0D3F">
      <w:pPr>
        <w:pStyle w:val="Paragrafoelenco"/>
        <w:numPr>
          <w:ilvl w:val="0"/>
          <w:numId w:val="32"/>
        </w:numPr>
      </w:pPr>
      <w:r w:rsidRPr="00F95B3B">
        <w:t xml:space="preserve">2629 per </w:t>
      </w:r>
      <w:r w:rsidR="00C65037">
        <w:t xml:space="preserve">la funzionalità </w:t>
      </w:r>
      <w:proofErr w:type="spellStart"/>
      <w:r w:rsidRPr="00F95B3B">
        <w:t>RegistraUtente</w:t>
      </w:r>
      <w:proofErr w:type="spellEnd"/>
    </w:p>
    <w:p w14:paraId="5DCA3A3B" w14:textId="0724FD99" w:rsidR="00A679BE" w:rsidRPr="00F95B3B" w:rsidRDefault="00A679BE" w:rsidP="003C0D3F">
      <w:pPr>
        <w:pStyle w:val="Paragrafoelenco"/>
        <w:numPr>
          <w:ilvl w:val="0"/>
          <w:numId w:val="32"/>
        </w:numPr>
      </w:pPr>
      <w:r w:rsidRPr="00F95B3B">
        <w:t xml:space="preserve">830 per </w:t>
      </w:r>
      <w:r w:rsidR="00C65037">
        <w:t xml:space="preserve">la funzionalità </w:t>
      </w:r>
      <w:proofErr w:type="spellStart"/>
      <w:r w:rsidRPr="00F95B3B">
        <w:t>AggiungiVoto</w:t>
      </w:r>
      <w:proofErr w:type="spellEnd"/>
    </w:p>
    <w:p w14:paraId="21738D44" w14:textId="16A4166F" w:rsidR="009B391A" w:rsidRPr="00F95B3B" w:rsidRDefault="009B391A" w:rsidP="003C0D3F">
      <w:pPr>
        <w:pStyle w:val="Paragrafoelenco"/>
        <w:numPr>
          <w:ilvl w:val="0"/>
          <w:numId w:val="32"/>
        </w:numPr>
      </w:pPr>
      <w:r w:rsidRPr="00F95B3B">
        <w:t xml:space="preserve">360 per </w:t>
      </w:r>
      <w:r w:rsidR="00C65037">
        <w:t>la funzionalità</w:t>
      </w:r>
      <w:r w:rsidRPr="00F95B3B">
        <w:t xml:space="preserve"> Visualizza voti</w:t>
      </w:r>
    </w:p>
    <w:p w14:paraId="65B29166" w14:textId="77777777" w:rsidR="00FE0D6E" w:rsidRDefault="00FE0D6E" w:rsidP="00FE0D6E">
      <w:pPr>
        <w:pStyle w:val="Paragrafoelenco"/>
        <w:rPr>
          <w:highlight w:val="yellow"/>
        </w:rPr>
      </w:pPr>
    </w:p>
    <w:p w14:paraId="17FF0586" w14:textId="65304F70" w:rsidR="007D57D7" w:rsidRDefault="008A5811">
      <w:r>
        <w:t>Si noti</w:t>
      </w:r>
      <w:r w:rsidR="00E85CC9">
        <w:t xml:space="preserve"> che le LLOC </w:t>
      </w:r>
      <w:r w:rsidR="00E05820">
        <w:t>definitive sono minori di quelle stimate nella stima dei costi.</w:t>
      </w:r>
    </w:p>
    <w:p w14:paraId="6B2EB6D2" w14:textId="35B2276C" w:rsidR="00E05820" w:rsidRDefault="005D7AA7">
      <w:r>
        <w:t xml:space="preserve">I motivi della sovrastima iniziale </w:t>
      </w:r>
      <w:r w:rsidR="00D35630">
        <w:t>sono</w:t>
      </w:r>
      <w:r>
        <w:t>:</w:t>
      </w:r>
    </w:p>
    <w:p w14:paraId="55C005D2" w14:textId="6BDAF907" w:rsidR="005D7AA7" w:rsidRDefault="005D7AA7" w:rsidP="005D7AA7">
      <w:pPr>
        <w:pStyle w:val="Paragrafoelenco"/>
        <w:numPr>
          <w:ilvl w:val="0"/>
          <w:numId w:val="35"/>
        </w:numPr>
      </w:pPr>
      <w:r>
        <w:t xml:space="preserve">Il riutilizzo di librerie </w:t>
      </w:r>
      <w:r w:rsidR="009766A1">
        <w:t>esterne per la creazione de</w:t>
      </w:r>
      <w:r w:rsidR="00671E76">
        <w:t>lle GUI.</w:t>
      </w:r>
    </w:p>
    <w:p w14:paraId="72DBEC19" w14:textId="134EEE44" w:rsidR="00096929" w:rsidRDefault="00096929" w:rsidP="005D7AA7">
      <w:pPr>
        <w:pStyle w:val="Paragrafoelenco"/>
        <w:numPr>
          <w:ilvl w:val="0"/>
          <w:numId w:val="35"/>
        </w:numPr>
      </w:pPr>
      <w:r>
        <w:t>Un miglioramento dell’architettura</w:t>
      </w:r>
      <w:r w:rsidR="007A7EC3">
        <w:t xml:space="preserve"> che ha permesso</w:t>
      </w:r>
      <w:r w:rsidR="00FE311C">
        <w:t xml:space="preserve"> </w:t>
      </w:r>
      <w:r w:rsidR="001A65B2">
        <w:t>di ridurre la c</w:t>
      </w:r>
      <w:r w:rsidR="00472984">
        <w:t>omplessità generale del progetto.</w:t>
      </w:r>
    </w:p>
    <w:p w14:paraId="62A46C45" w14:textId="4AA0A3FF" w:rsidR="00D8058E" w:rsidRDefault="00D8058E" w:rsidP="005D7AA7">
      <w:pPr>
        <w:pStyle w:val="Paragrafoelenco"/>
        <w:numPr>
          <w:ilvl w:val="0"/>
          <w:numId w:val="35"/>
        </w:numPr>
      </w:pPr>
      <w:r>
        <w:t>Ottimizzazione del codice</w:t>
      </w:r>
      <w:r w:rsidR="00AE17AD">
        <w:t xml:space="preserve"> per quanto riguarda la</w:t>
      </w:r>
      <w:r w:rsidR="000240BB">
        <w:t xml:space="preserve"> ri</w:t>
      </w:r>
      <w:r w:rsidR="004A1B56">
        <w:t xml:space="preserve">duzione </w:t>
      </w:r>
      <w:r w:rsidR="007734E3">
        <w:t>di codice duplicato o inefficiente</w:t>
      </w:r>
    </w:p>
    <w:p w14:paraId="7C458C55" w14:textId="3CBF3B68" w:rsidR="00D35630" w:rsidRDefault="00D35630" w:rsidP="005D7AA7">
      <w:pPr>
        <w:pStyle w:val="Paragrafoelenco"/>
        <w:numPr>
          <w:ilvl w:val="0"/>
          <w:numId w:val="35"/>
        </w:numPr>
      </w:pPr>
      <w:r>
        <w:t>Eliminazione di funzionalità non necessarie.</w:t>
      </w:r>
    </w:p>
    <w:p w14:paraId="2D83A9A4" w14:textId="3B8BDDEA" w:rsidR="007D57D7" w:rsidRDefault="003B2E4B">
      <w:r>
        <w:br/>
      </w:r>
      <w:r>
        <w:br/>
      </w:r>
      <w:r w:rsidR="007D57D7">
        <w:br w:type="page"/>
      </w:r>
      <w:r w:rsidR="005E1F08">
        <w:lastRenderedPageBreak/>
        <w:t xml:space="preserve"> </w:t>
      </w:r>
    </w:p>
    <w:p w14:paraId="008F8373" w14:textId="77777777" w:rsidR="00CB5E4A" w:rsidRPr="00963A8B" w:rsidRDefault="00CB5E4A" w:rsidP="00CB5E4A">
      <w:pPr>
        <w:pStyle w:val="Titolo1"/>
      </w:pPr>
      <w:bookmarkStart w:id="106" w:name="_Toc471494147"/>
      <w:bookmarkStart w:id="107" w:name="_Toc471905563"/>
      <w:bookmarkStart w:id="108" w:name="_Toc474433565"/>
      <w:bookmarkStart w:id="109" w:name="_Toc474433740"/>
      <w:bookmarkStart w:id="110" w:name="_Toc137743044"/>
      <w:r>
        <w:t>Testing</w:t>
      </w:r>
      <w:bookmarkEnd w:id="106"/>
      <w:bookmarkEnd w:id="107"/>
      <w:bookmarkEnd w:id="108"/>
      <w:bookmarkEnd w:id="109"/>
      <w:bookmarkEnd w:id="110"/>
    </w:p>
    <w:p w14:paraId="1CB27060" w14:textId="77777777" w:rsidR="00CB5E4A" w:rsidRPr="001634E1" w:rsidRDefault="00CB5E4A" w:rsidP="00CB5E4A">
      <w:pPr>
        <w:pStyle w:val="Titolo2"/>
      </w:pPr>
      <w:bookmarkStart w:id="111" w:name="_Toc471494148"/>
      <w:bookmarkStart w:id="112" w:name="_Toc471905564"/>
      <w:bookmarkStart w:id="113" w:name="_Toc474433566"/>
      <w:bookmarkStart w:id="114" w:name="_Toc474433741"/>
      <w:bookmarkStart w:id="115" w:name="_Toc137743045"/>
      <w:r w:rsidRPr="001634E1">
        <w:t xml:space="preserve">Test </w:t>
      </w:r>
      <w:r>
        <w:t>strutturale</w:t>
      </w:r>
      <w:bookmarkEnd w:id="111"/>
      <w:bookmarkEnd w:id="112"/>
      <w:bookmarkEnd w:id="113"/>
      <w:bookmarkEnd w:id="114"/>
      <w:bookmarkEnd w:id="115"/>
    </w:p>
    <w:p w14:paraId="048DE30E" w14:textId="77777777" w:rsidR="00CB5E4A" w:rsidRPr="004909EA" w:rsidRDefault="00CB5E4A" w:rsidP="00CB5E4A">
      <w:pPr>
        <w:pStyle w:val="Titolo2"/>
        <w:numPr>
          <w:ilvl w:val="2"/>
          <w:numId w:val="1"/>
        </w:numPr>
        <w:rPr>
          <w:sz w:val="24"/>
          <w:szCs w:val="24"/>
        </w:rPr>
      </w:pPr>
      <w:bookmarkStart w:id="116" w:name="_Toc471494149"/>
      <w:bookmarkStart w:id="117" w:name="_Toc471905565"/>
      <w:bookmarkStart w:id="118" w:name="_Toc474433567"/>
      <w:bookmarkStart w:id="119" w:name="_Toc474433742"/>
      <w:bookmarkStart w:id="120" w:name="_Toc137743046"/>
      <w:r w:rsidRPr="004909EA">
        <w:rPr>
          <w:sz w:val="24"/>
          <w:szCs w:val="24"/>
        </w:rPr>
        <w:t xml:space="preserve">Complessità </w:t>
      </w:r>
      <w:proofErr w:type="spellStart"/>
      <w:r w:rsidRPr="004909EA">
        <w:rPr>
          <w:sz w:val="24"/>
          <w:szCs w:val="24"/>
        </w:rPr>
        <w:t>ciclomatica</w:t>
      </w:r>
      <w:bookmarkEnd w:id="116"/>
      <w:bookmarkEnd w:id="117"/>
      <w:bookmarkEnd w:id="118"/>
      <w:bookmarkEnd w:id="119"/>
      <w:bookmarkEnd w:id="120"/>
      <w:proofErr w:type="spellEnd"/>
    </w:p>
    <w:p w14:paraId="4788A270" w14:textId="79154819" w:rsidR="00CA259E" w:rsidRDefault="00B92081" w:rsidP="00CA259E">
      <w:r>
        <w:t xml:space="preserve">Di seguito è riportato il codice Java del metodo </w:t>
      </w:r>
      <w:proofErr w:type="spellStart"/>
      <w:proofErr w:type="gramStart"/>
      <w:r>
        <w:t>aggiungiVoto</w:t>
      </w:r>
      <w:proofErr w:type="spellEnd"/>
      <w:proofErr w:type="gramEnd"/>
      <w:r>
        <w:t xml:space="preserve"> della classe </w:t>
      </w:r>
      <w:proofErr w:type="spellStart"/>
      <w:r>
        <w:t>EntityIstituto</w:t>
      </w:r>
      <w:proofErr w:type="spellEnd"/>
      <w:r>
        <w:t xml:space="preserve">, affiancato dal corrispondente Control Flow </w:t>
      </w:r>
      <w:proofErr w:type="spellStart"/>
      <w:r>
        <w:t>Graph</w:t>
      </w:r>
      <w:proofErr w:type="spellEnd"/>
      <w:r w:rsidR="0069149F">
        <w:t xml:space="preserve">, generato con l’estensione di Eclipse Control Flow </w:t>
      </w:r>
      <w:proofErr w:type="spellStart"/>
      <w:r w:rsidR="0069149F">
        <w:t>Graph</w:t>
      </w:r>
      <w:proofErr w:type="spellEnd"/>
      <w:r w:rsidR="0069149F">
        <w:t xml:space="preserve"> Generator.</w:t>
      </w:r>
    </w:p>
    <w:p w14:paraId="580D8182" w14:textId="77777777" w:rsidR="00B92081" w:rsidRDefault="00B92081" w:rsidP="00CA259E"/>
    <w:tbl>
      <w:tblPr>
        <w:tblStyle w:val="Grigliatabella"/>
        <w:tblW w:w="10432" w:type="dxa"/>
        <w:tblInd w:w="-5" w:type="dxa"/>
        <w:tblLook w:val="04A0" w:firstRow="1" w:lastRow="0" w:firstColumn="1" w:lastColumn="0" w:noHBand="0" w:noVBand="1"/>
      </w:tblPr>
      <w:tblGrid>
        <w:gridCol w:w="6133"/>
        <w:gridCol w:w="4299"/>
      </w:tblGrid>
      <w:tr w:rsidR="0070100B" w14:paraId="5542894B" w14:textId="77777777" w:rsidTr="00CD76A6">
        <w:trPr>
          <w:trHeight w:val="10572"/>
        </w:trPr>
        <w:tc>
          <w:tcPr>
            <w:tcW w:w="6133" w:type="dxa"/>
          </w:tcPr>
          <w:p w14:paraId="53E2F41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public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int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1EB540"/>
                <w:sz w:val="12"/>
                <w:szCs w:val="12"/>
              </w:rPr>
              <w:t>aggiungiVoto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proofErr w:type="gramEnd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String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docente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int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matricola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int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idmaterie</w:t>
            </w:r>
            <w:proofErr w:type="spell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Date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data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float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voto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44BB1E0D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597CB0B0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>//gli id vengono definiti dal sistema in modo che siano univoci</w:t>
            </w:r>
          </w:p>
          <w:p w14:paraId="1F93333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IstitutoDAO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singleton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IstitutoDAO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i/>
                <w:iCs/>
                <w:color w:val="96EC3F"/>
                <w:sz w:val="12"/>
                <w:szCs w:val="12"/>
              </w:rPr>
              <w:t>getInstance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6D20B8AB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int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singleton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getultimoidvalutazioni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B59635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4F44FE1C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++;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>//variabile statica per assegnare univocamente l'id</w:t>
            </w:r>
          </w:p>
          <w:p w14:paraId="24D55B8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28251E5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3309B05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EntityValutazione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new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EntityValutazione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5BEF76A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setIdvalutazioni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5A265002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0AD846E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2624CE2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if</w:t>
            </w:r>
            <w:proofErr w:type="spellEnd"/>
            <w:proofErr w:type="gramStart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!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singleton</w:t>
            </w:r>
            <w:proofErr w:type="gram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esisteDocente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docente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6D059DE2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17C6A3"/>
                <w:sz w:val="12"/>
                <w:szCs w:val="12"/>
              </w:rPr>
              <w:t>"Docente non trovato"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0B86E0A4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-</w:t>
            </w:r>
            <w:r w:rsidRPr="00C21B15">
              <w:rPr>
                <w:rFonts w:ascii="Courier New" w:hAnsi="Courier New" w:cs="Courier New"/>
                <w:color w:val="6897BB"/>
                <w:sz w:val="12"/>
                <w:szCs w:val="12"/>
              </w:rPr>
              <w:t>1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506498AB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3E41AE9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78D3A1DB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  <w:t xml:space="preserve">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>// Controllo se esiste uno studente con quella matricola</w:t>
            </w:r>
          </w:p>
          <w:p w14:paraId="69F547F1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if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gramStart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!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singleton</w:t>
            </w:r>
            <w:proofErr w:type="gram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esisteStudenteInClasse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matricola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idmaterie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01D5CC4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  <w:t xml:space="preserve">  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17C6A3"/>
                <w:sz w:val="12"/>
                <w:szCs w:val="12"/>
              </w:rPr>
              <w:t>"Studente non trovato"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020AB6EF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-</w:t>
            </w:r>
            <w:r w:rsidRPr="00C21B15">
              <w:rPr>
                <w:rFonts w:ascii="Courier New" w:hAnsi="Courier New" w:cs="Courier New"/>
                <w:color w:val="6897BB"/>
                <w:sz w:val="12"/>
                <w:szCs w:val="12"/>
              </w:rPr>
              <w:t>1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70189AF5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7AFD9950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</w:p>
          <w:p w14:paraId="6DEF956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EntityStudente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studente_valutato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new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EntityStudente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matricola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B43C705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setStudente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studente_valutato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236D79F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</w:p>
          <w:p w14:paraId="5CFAA934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 xml:space="preserve">// Controllo se esiste una materia con </w:t>
            </w:r>
            <w:proofErr w:type="spellStart"/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>idmaterie</w:t>
            </w:r>
            <w:proofErr w:type="spellEnd"/>
          </w:p>
          <w:p w14:paraId="173A23CF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if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gramStart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!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singleton</w:t>
            </w:r>
            <w:proofErr w:type="gram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esisteMateriaInsegnata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idmaterie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,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docente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2C7C6F9A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  <w:t xml:space="preserve">  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17C6A3"/>
                <w:sz w:val="12"/>
                <w:szCs w:val="12"/>
              </w:rPr>
              <w:t>"Materia non trovata"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3CD231A6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-</w:t>
            </w:r>
            <w:r w:rsidRPr="00C21B15">
              <w:rPr>
                <w:rFonts w:ascii="Courier New" w:hAnsi="Courier New" w:cs="Courier New"/>
                <w:color w:val="6897BB"/>
                <w:sz w:val="12"/>
                <w:szCs w:val="12"/>
              </w:rPr>
              <w:t>1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66C78AD0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102541C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</w:p>
          <w:p w14:paraId="00593E92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EntityMateria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materia_valutata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new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EntityMateria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idmaterie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7AC22141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setMateria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materia_valutata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0482BFFE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</w:p>
          <w:p w14:paraId="270C1B10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</w:p>
          <w:p w14:paraId="1676F99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r w:rsidRPr="00C21B15">
              <w:rPr>
                <w:rFonts w:ascii="Courier New" w:hAnsi="Courier New" w:cs="Courier New"/>
                <w:color w:val="808080"/>
                <w:sz w:val="12"/>
                <w:szCs w:val="12"/>
              </w:rPr>
              <w:t>// Controllo se la data è nel quadrimestre corrente</w:t>
            </w:r>
          </w:p>
          <w:p w14:paraId="6D5232AE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if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gramStart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!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singleton</w:t>
            </w:r>
            <w:proofErr w:type="gram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isDataValida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data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056F1DB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  <w:t xml:space="preserve">   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System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b/>
                <w:bCs/>
                <w:i/>
                <w:iCs/>
                <w:color w:val="8DDAF8"/>
                <w:sz w:val="12"/>
                <w:szCs w:val="12"/>
              </w:rPr>
              <w:t>out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println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17C6A3"/>
                <w:sz w:val="12"/>
                <w:szCs w:val="12"/>
              </w:rPr>
              <w:t>"Data non valida"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2D3F3E3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-</w:t>
            </w:r>
            <w:r w:rsidRPr="00C21B15">
              <w:rPr>
                <w:rFonts w:ascii="Courier New" w:hAnsi="Courier New" w:cs="Courier New"/>
                <w:color w:val="6897BB"/>
                <w:sz w:val="12"/>
                <w:szCs w:val="12"/>
              </w:rPr>
              <w:t>1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68400F59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7C99B8E6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</w:p>
          <w:p w14:paraId="30573B2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</w:p>
          <w:p w14:paraId="1D851AB7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setData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data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165EA644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</w:p>
          <w:p w14:paraId="481D32A1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</w:t>
            </w:r>
          </w:p>
          <w:p w14:paraId="232C1F9C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try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6EC56455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setVoto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r w:rsidRPr="00C21B15">
              <w:rPr>
                <w:rFonts w:ascii="Courier New" w:hAnsi="Courier New" w:cs="Courier New"/>
                <w:color w:val="79ABFF"/>
                <w:sz w:val="12"/>
                <w:szCs w:val="12"/>
              </w:rPr>
              <w:t>voto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25A707B8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gramStart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catch</w:t>
            </w:r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1290C3"/>
                <w:sz w:val="12"/>
                <w:szCs w:val="12"/>
              </w:rPr>
              <w:t>VotoNotValid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e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{</w:t>
            </w:r>
          </w:p>
          <w:p w14:paraId="13DFD49F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0CEC82C6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-</w:t>
            </w:r>
            <w:r w:rsidRPr="00C21B15">
              <w:rPr>
                <w:rFonts w:ascii="Courier New" w:hAnsi="Courier New" w:cs="Courier New"/>
                <w:color w:val="6897BB"/>
                <w:sz w:val="12"/>
                <w:szCs w:val="12"/>
              </w:rPr>
              <w:t>2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6861A372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04C82B21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</w:p>
          <w:p w14:paraId="0E2B34E2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</w:p>
          <w:p w14:paraId="2A9875CE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int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F2F200"/>
                <w:sz w:val="12"/>
                <w:szCs w:val="12"/>
              </w:rPr>
              <w:t>ret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=</w:t>
            </w: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proofErr w:type="gram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valutazione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.</w:t>
            </w:r>
            <w:r w:rsidRPr="00C21B15">
              <w:rPr>
                <w:rFonts w:ascii="Courier New" w:hAnsi="Courier New" w:cs="Courier New"/>
                <w:color w:val="A7EC21"/>
                <w:sz w:val="12"/>
                <w:szCs w:val="12"/>
              </w:rPr>
              <w:t>scriviSuDB</w:t>
            </w:r>
            <w:proofErr w:type="spellEnd"/>
            <w:proofErr w:type="gram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(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idvalutazione</w:t>
            </w:r>
            <w:proofErr w:type="spellEnd"/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)</w:t>
            </w:r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35EC200D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</w:t>
            </w:r>
          </w:p>
          <w:p w14:paraId="3E965FC0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      </w:t>
            </w:r>
            <w:proofErr w:type="spellStart"/>
            <w:r w:rsidRPr="00C21B15">
              <w:rPr>
                <w:rFonts w:ascii="Courier New" w:hAnsi="Courier New" w:cs="Courier New"/>
                <w:color w:val="CC6C1D"/>
                <w:sz w:val="12"/>
                <w:szCs w:val="12"/>
              </w:rPr>
              <w:t>return</w:t>
            </w:r>
            <w:proofErr w:type="spellEnd"/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 xml:space="preserve"> </w:t>
            </w:r>
            <w:proofErr w:type="spellStart"/>
            <w:r w:rsidRPr="00C21B15">
              <w:rPr>
                <w:rFonts w:ascii="Courier New" w:hAnsi="Courier New" w:cs="Courier New"/>
                <w:color w:val="F3EC79"/>
                <w:sz w:val="12"/>
                <w:szCs w:val="12"/>
              </w:rPr>
              <w:t>ret</w:t>
            </w:r>
            <w:proofErr w:type="spellEnd"/>
            <w:r w:rsidRPr="00C21B15">
              <w:rPr>
                <w:rFonts w:ascii="Courier New" w:hAnsi="Courier New" w:cs="Courier New"/>
                <w:color w:val="E6E6FA"/>
                <w:sz w:val="12"/>
                <w:szCs w:val="12"/>
              </w:rPr>
              <w:t>;</w:t>
            </w:r>
          </w:p>
          <w:p w14:paraId="29E4181A" w14:textId="77777777" w:rsidR="00C21B15" w:rsidRPr="00C21B15" w:rsidRDefault="00C21B15" w:rsidP="00C21B15">
            <w:pPr>
              <w:pStyle w:val="NormaleWeb"/>
              <w:shd w:val="clear" w:color="auto" w:fill="2F2F2F"/>
              <w:spacing w:before="0" w:beforeAutospacing="0" w:after="0" w:afterAutospacing="0"/>
              <w:rPr>
                <w:rFonts w:ascii="Courier New" w:hAnsi="Courier New" w:cs="Courier New"/>
                <w:color w:val="AAAAAA"/>
                <w:sz w:val="12"/>
                <w:szCs w:val="12"/>
              </w:rPr>
            </w:pPr>
            <w:r w:rsidRPr="00C21B15">
              <w:rPr>
                <w:rFonts w:ascii="Courier New" w:hAnsi="Courier New" w:cs="Courier New"/>
                <w:color w:val="D9E8F7"/>
                <w:sz w:val="12"/>
                <w:szCs w:val="12"/>
              </w:rPr>
              <w:tab/>
            </w:r>
            <w:r w:rsidRPr="00C21B15">
              <w:rPr>
                <w:rFonts w:ascii="Courier New" w:hAnsi="Courier New" w:cs="Courier New"/>
                <w:color w:val="F9FAF4"/>
                <w:sz w:val="12"/>
                <w:szCs w:val="12"/>
              </w:rPr>
              <w:t>}</w:t>
            </w:r>
          </w:p>
          <w:p w14:paraId="2A60CAF8" w14:textId="77777777" w:rsidR="0070100B" w:rsidRDefault="0070100B" w:rsidP="00CA259E"/>
        </w:tc>
        <w:tc>
          <w:tcPr>
            <w:tcW w:w="4299" w:type="dxa"/>
          </w:tcPr>
          <w:p w14:paraId="5E5746C3" w14:textId="3B3B4AFB" w:rsidR="0070100B" w:rsidRDefault="000D4870" w:rsidP="00CA259E">
            <w:r w:rsidRPr="000D4870">
              <w:rPr>
                <w:noProof/>
              </w:rPr>
              <w:drawing>
                <wp:inline distT="0" distB="0" distL="0" distR="0" wp14:anchorId="6CB854D3" wp14:editId="3C4CD0F0">
                  <wp:extent cx="2274073" cy="5573841"/>
                  <wp:effectExtent l="0" t="0" r="0" b="8255"/>
                  <wp:docPr id="1588784930" name="Immagine 15887849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8493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107" cy="562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947624" w14:textId="77777777" w:rsidR="00CA259E" w:rsidRDefault="00CA259E" w:rsidP="00CB5E4A"/>
    <w:p w14:paraId="39806F44" w14:textId="77777777" w:rsidR="001A41AA" w:rsidRDefault="001A41AA" w:rsidP="00CB5E4A"/>
    <w:p w14:paraId="258FFD23" w14:textId="77777777" w:rsidR="001A41AA" w:rsidRDefault="001A41AA" w:rsidP="00CB5E4A"/>
    <w:p w14:paraId="3679E324" w14:textId="0F395574" w:rsidR="00CA259E" w:rsidRDefault="00177D88" w:rsidP="00CB5E4A">
      <w:r w:rsidRPr="00594C41">
        <w:rPr>
          <w:noProof/>
        </w:rPr>
        <w:drawing>
          <wp:anchor distT="0" distB="0" distL="114300" distR="114300" simplePos="0" relativeHeight="251658245" behindDoc="0" locked="0" layoutInCell="1" allowOverlap="1" wp14:anchorId="12255F7A" wp14:editId="23BFBE54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1771650" cy="1117600"/>
            <wp:effectExtent l="0" t="0" r="0" b="6350"/>
            <wp:wrapThrough wrapText="bothSides">
              <wp:wrapPolygon edited="0">
                <wp:start x="0" y="0"/>
                <wp:lineTo x="0" y="21355"/>
                <wp:lineTo x="21368" y="21355"/>
                <wp:lineTo x="21368" y="0"/>
                <wp:lineTo x="0" y="0"/>
              </wp:wrapPolygon>
            </wp:wrapThrough>
            <wp:docPr id="42021471" name="Immagine 4202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1471" name="Immagine 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081">
        <w:t xml:space="preserve">Il calcolo del numero </w:t>
      </w:r>
      <w:proofErr w:type="spellStart"/>
      <w:r w:rsidR="00B92081" w:rsidRPr="00CE79F0">
        <w:t>ciclomatico</w:t>
      </w:r>
      <w:proofErr w:type="spellEnd"/>
      <w:r w:rsidR="00B92081">
        <w:t xml:space="preserve"> di McCabe</w:t>
      </w:r>
      <w:r w:rsidR="00D40FDE">
        <w:t xml:space="preserve"> V(G)</w:t>
      </w:r>
      <w:r w:rsidR="002E11E9">
        <w:t>, con la formula V(G)=E</w:t>
      </w:r>
      <w:r w:rsidR="0023684F">
        <w:t xml:space="preserve"> – </w:t>
      </w:r>
      <w:r w:rsidR="002E11E9">
        <w:t>N</w:t>
      </w:r>
      <w:r w:rsidR="0023684F">
        <w:t xml:space="preserve"> </w:t>
      </w:r>
      <w:r w:rsidR="002E11E9">
        <w:t>+</w:t>
      </w:r>
      <w:r w:rsidR="0023684F">
        <w:t xml:space="preserve"> </w:t>
      </w:r>
      <w:r w:rsidR="002E11E9">
        <w:t>2</w:t>
      </w:r>
      <w:r w:rsidR="00D40FDE">
        <w:t>, dove E è il numero di archi in G e N è il numero di nodi in G,</w:t>
      </w:r>
      <w:r w:rsidR="007337A8">
        <w:t xml:space="preserve"> è il seguente.</w:t>
      </w:r>
    </w:p>
    <w:p w14:paraId="6306B1A1" w14:textId="0814952C" w:rsidR="00CA259E" w:rsidRDefault="00CA259E" w:rsidP="00CB5E4A"/>
    <w:p w14:paraId="2CBFD16B" w14:textId="77777777" w:rsidR="001A41AA" w:rsidRDefault="001A41AA" w:rsidP="00CB5E4A"/>
    <w:p w14:paraId="6A7F68CA" w14:textId="77777777" w:rsidR="001A41AA" w:rsidRDefault="001A41AA" w:rsidP="00CB5E4A"/>
    <w:p w14:paraId="27722E83" w14:textId="435DF0EA" w:rsidR="00CA259E" w:rsidRDefault="00CA259E" w:rsidP="00CB5E4A"/>
    <w:p w14:paraId="42909EB8" w14:textId="77777777" w:rsidR="001B469C" w:rsidRDefault="00CE79F0" w:rsidP="00CB5E4A">
      <w:r>
        <w:t>Si ottiene</w:t>
      </w:r>
      <w:r w:rsidR="00712AEA">
        <w:t xml:space="preserve"> lo stesso risultato</w:t>
      </w:r>
      <w:r w:rsidR="002E11E9">
        <w:t xml:space="preserve"> con la formula V(G)</w:t>
      </w:r>
      <w:r w:rsidR="00712AEA">
        <w:t>=P</w:t>
      </w:r>
      <w:r w:rsidR="0023684F">
        <w:t xml:space="preserve"> </w:t>
      </w:r>
      <w:r w:rsidR="00712AEA">
        <w:t>+</w:t>
      </w:r>
      <w:r w:rsidR="0023684F">
        <w:t xml:space="preserve"> </w:t>
      </w:r>
      <w:r w:rsidR="00712AEA">
        <w:t>1, dove P, numero dei nodi predicato, è 4</w:t>
      </w:r>
      <w:r w:rsidR="005746CF">
        <w:t xml:space="preserve">, e con </w:t>
      </w:r>
      <w:r w:rsidR="0023684F">
        <w:t>V(G)=</w:t>
      </w:r>
      <w:r w:rsidR="008D225A">
        <w:t>RC</w:t>
      </w:r>
      <w:r w:rsidR="0023684F">
        <w:t>+ 1</w:t>
      </w:r>
      <w:r w:rsidR="003C0B07">
        <w:t xml:space="preserve">, dove </w:t>
      </w:r>
      <w:r w:rsidR="008D225A">
        <w:t xml:space="preserve">RC, </w:t>
      </w:r>
      <w:r w:rsidR="003C0B07">
        <w:t>il numero di regioni chiuse in G</w:t>
      </w:r>
      <w:r w:rsidR="008D225A">
        <w:t>, è 4.</w:t>
      </w:r>
    </w:p>
    <w:p w14:paraId="587EC03B" w14:textId="0937F3CC" w:rsidR="00B4727E" w:rsidRDefault="00967C14" w:rsidP="00CB5E4A">
      <w:r>
        <w:rPr>
          <w:noProof/>
        </w:rPr>
        <w:br/>
      </w:r>
      <w:r w:rsidR="00B4727E" w:rsidRPr="00B4727E">
        <w:t xml:space="preserve">Accorpando in un unico nodo i nodi in sequenza, </w:t>
      </w:r>
      <w:r w:rsidR="00CE79F0">
        <w:t>si ottiene</w:t>
      </w:r>
      <w:r w:rsidR="00B4727E" w:rsidRPr="00B4727E">
        <w:t xml:space="preserve"> il seguente C</w:t>
      </w:r>
      <w:r w:rsidR="00CE79F0">
        <w:t xml:space="preserve">ontrol Flow </w:t>
      </w:r>
      <w:proofErr w:type="spellStart"/>
      <w:r w:rsidR="00CE79F0">
        <w:t>Graph</w:t>
      </w:r>
      <w:proofErr w:type="spellEnd"/>
      <w:r w:rsidR="00B4727E" w:rsidRPr="00B4727E">
        <w:t>:</w:t>
      </w:r>
    </w:p>
    <w:p w14:paraId="6ECF250D" w14:textId="77777777" w:rsidR="00B310B4" w:rsidRPr="00B4727E" w:rsidRDefault="00B310B4" w:rsidP="00CB5E4A"/>
    <w:p w14:paraId="480B5F27" w14:textId="01A7C92A" w:rsidR="00CE79F0" w:rsidRPr="00B4727E" w:rsidRDefault="00560CF2" w:rsidP="00CB5E4A">
      <w:r w:rsidRPr="0098231F">
        <w:rPr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5F53A9C7" wp14:editId="16DA9FAB">
            <wp:simplePos x="0" y="0"/>
            <wp:positionH relativeFrom="column">
              <wp:posOffset>-120015</wp:posOffset>
            </wp:positionH>
            <wp:positionV relativeFrom="paragraph">
              <wp:posOffset>77470</wp:posOffset>
            </wp:positionV>
            <wp:extent cx="1885950" cy="5940425"/>
            <wp:effectExtent l="0" t="0" r="0" b="3175"/>
            <wp:wrapSquare wrapText="bothSides"/>
            <wp:docPr id="2136600902" name="Immagine 2136600902" descr="Immagine che contiene cate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00902" name="Immagine 1" descr="Immagine che contiene catena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79418" w14:textId="307877F6" w:rsidR="00CB5E4A" w:rsidRPr="007137CF" w:rsidRDefault="00C87D23" w:rsidP="00CB5E4A">
      <w:r w:rsidRPr="00CE79F0">
        <w:t>I</w:t>
      </w:r>
      <w:r>
        <w:t xml:space="preserve"> nodi predicato sono</w:t>
      </w:r>
      <w:r w:rsidR="00367840">
        <w:t>: 1, 3, 6, 9</w:t>
      </w:r>
    </w:p>
    <w:p w14:paraId="68237ADC" w14:textId="1C12505B" w:rsidR="00D71D8F" w:rsidRDefault="00D71D8F" w:rsidP="00CB5E4A"/>
    <w:p w14:paraId="2A6E2BC1" w14:textId="6E2847E9" w:rsidR="00F93320" w:rsidRDefault="00D360B6" w:rsidP="00CB5E4A">
      <w:r>
        <w:t>I cammini indipendenti sono</w:t>
      </w:r>
      <w:r w:rsidR="00670880">
        <w:t>:</w:t>
      </w:r>
    </w:p>
    <w:p w14:paraId="57923318" w14:textId="7BBC1EBB" w:rsidR="00F93320" w:rsidRDefault="00BC7A3B" w:rsidP="008D633C">
      <w:pPr>
        <w:pStyle w:val="Paragrafoelenco"/>
        <w:numPr>
          <w:ilvl w:val="0"/>
          <w:numId w:val="3"/>
        </w:numPr>
      </w:pPr>
      <w:r>
        <w:t>C1: 0, 1</w:t>
      </w:r>
      <w:r w:rsidR="006839E1">
        <w:t xml:space="preserve">, </w:t>
      </w:r>
      <w:r w:rsidR="00DB24C5">
        <w:t>3, 5, 6, 8, 9, 11</w:t>
      </w:r>
    </w:p>
    <w:p w14:paraId="007C7C93" w14:textId="62636BB1" w:rsidR="00BC7A3B" w:rsidRDefault="00BC7A3B" w:rsidP="008D633C">
      <w:pPr>
        <w:pStyle w:val="Paragrafoelenco"/>
        <w:numPr>
          <w:ilvl w:val="0"/>
          <w:numId w:val="3"/>
        </w:numPr>
      </w:pPr>
      <w:r>
        <w:t>C2: 0, 1</w:t>
      </w:r>
      <w:r w:rsidR="006839E1">
        <w:t>, 2, 3, 5, 6, 8, 9, 11</w:t>
      </w:r>
    </w:p>
    <w:p w14:paraId="42D9D2DD" w14:textId="1472169F" w:rsidR="00BC7A3B" w:rsidRDefault="00BC7A3B" w:rsidP="008D633C">
      <w:pPr>
        <w:pStyle w:val="Paragrafoelenco"/>
        <w:numPr>
          <w:ilvl w:val="0"/>
          <w:numId w:val="3"/>
        </w:numPr>
      </w:pPr>
      <w:r>
        <w:t>C3: 0, 1</w:t>
      </w:r>
      <w:r w:rsidR="00A74991">
        <w:t xml:space="preserve">, </w:t>
      </w:r>
      <w:r w:rsidR="006839E1">
        <w:t>2, 3, 4, 5, 6, 8, 9, 11</w:t>
      </w:r>
    </w:p>
    <w:p w14:paraId="149AB0C2" w14:textId="7CC96450" w:rsidR="00BC7A3B" w:rsidRDefault="00BC7A3B" w:rsidP="008D633C">
      <w:pPr>
        <w:pStyle w:val="Paragrafoelenco"/>
        <w:numPr>
          <w:ilvl w:val="0"/>
          <w:numId w:val="3"/>
        </w:numPr>
      </w:pPr>
      <w:r>
        <w:t xml:space="preserve">C4: 0, 1, </w:t>
      </w:r>
      <w:r w:rsidR="00367840">
        <w:t>2</w:t>
      </w:r>
      <w:r w:rsidR="00A74991">
        <w:t xml:space="preserve">, 3, 4, </w:t>
      </w:r>
      <w:r w:rsidR="006839E1">
        <w:t>5</w:t>
      </w:r>
      <w:r w:rsidR="00A74991">
        <w:t>, 6, 7, 8, 9, 11</w:t>
      </w:r>
    </w:p>
    <w:p w14:paraId="725C1108" w14:textId="3ED25D07" w:rsidR="00F93320" w:rsidRDefault="00BC7A3B" w:rsidP="008D633C">
      <w:pPr>
        <w:pStyle w:val="Paragrafoelenco"/>
        <w:numPr>
          <w:ilvl w:val="0"/>
          <w:numId w:val="3"/>
        </w:numPr>
      </w:pPr>
      <w:r>
        <w:t xml:space="preserve">C5: 0, 1, </w:t>
      </w:r>
      <w:r w:rsidR="00367840">
        <w:t>2, 3, 4, 5, 6, 7, 8, 9, 10, 11</w:t>
      </w:r>
    </w:p>
    <w:p w14:paraId="36FF65B5" w14:textId="77777777" w:rsidR="00C87D23" w:rsidRPr="005571B2" w:rsidRDefault="00C87D23" w:rsidP="00CB5E4A"/>
    <w:p w14:paraId="7FE3755C" w14:textId="77777777" w:rsidR="00C87D23" w:rsidRPr="00B84121" w:rsidRDefault="00C87D23" w:rsidP="00CB5E4A">
      <w:pPr>
        <w:rPr>
          <w:u w:val="single"/>
        </w:rPr>
      </w:pPr>
    </w:p>
    <w:p w14:paraId="03C103E9" w14:textId="77777777" w:rsidR="00C87D23" w:rsidRDefault="00C87D23" w:rsidP="00CB5E4A"/>
    <w:p w14:paraId="7158C54C" w14:textId="77777777" w:rsidR="00C87D23" w:rsidRDefault="00C87D23" w:rsidP="00CB5E4A"/>
    <w:p w14:paraId="1140DBEA" w14:textId="77777777" w:rsidR="00C87D23" w:rsidRDefault="00C87D23" w:rsidP="00CB5E4A"/>
    <w:p w14:paraId="62A6F8D3" w14:textId="77777777" w:rsidR="00C87D23" w:rsidRDefault="00C87D23" w:rsidP="00CB5E4A"/>
    <w:p w14:paraId="48682033" w14:textId="77777777" w:rsidR="00C87D23" w:rsidRDefault="00C87D23" w:rsidP="00CB5E4A"/>
    <w:p w14:paraId="48A9D886" w14:textId="77777777" w:rsidR="00C87D23" w:rsidRDefault="00C87D23" w:rsidP="00CB5E4A"/>
    <w:p w14:paraId="2577ED32" w14:textId="77777777" w:rsidR="00C87D23" w:rsidRDefault="00C87D23" w:rsidP="00CB5E4A"/>
    <w:p w14:paraId="5322314D" w14:textId="77777777" w:rsidR="00C87D23" w:rsidRDefault="00C87D23" w:rsidP="00CB5E4A"/>
    <w:p w14:paraId="709D1354" w14:textId="77777777" w:rsidR="00C87D23" w:rsidRDefault="00C87D23" w:rsidP="00CB5E4A"/>
    <w:p w14:paraId="6D86E402" w14:textId="77777777" w:rsidR="00C87D23" w:rsidRDefault="00C87D23" w:rsidP="00CB5E4A"/>
    <w:p w14:paraId="00DD4110" w14:textId="77777777" w:rsidR="00C87D23" w:rsidRDefault="00C87D23" w:rsidP="00CB5E4A"/>
    <w:p w14:paraId="58A5EF5E" w14:textId="77777777" w:rsidR="00C87D23" w:rsidRDefault="00C87D23" w:rsidP="00CB5E4A"/>
    <w:p w14:paraId="0C8CD8F6" w14:textId="77777777" w:rsidR="00C87D23" w:rsidRDefault="00C87D23" w:rsidP="00CB5E4A"/>
    <w:p w14:paraId="67973661" w14:textId="77777777" w:rsidR="00C87D23" w:rsidRDefault="00C87D23" w:rsidP="00CB5E4A"/>
    <w:p w14:paraId="004377BE" w14:textId="77777777" w:rsidR="00C87D23" w:rsidRDefault="00C87D23" w:rsidP="00CB5E4A"/>
    <w:p w14:paraId="731BB873" w14:textId="77777777" w:rsidR="00C87D23" w:rsidRDefault="00C87D23" w:rsidP="00CB5E4A"/>
    <w:p w14:paraId="61ACB33C" w14:textId="77777777" w:rsidR="00C87D23" w:rsidRDefault="00C87D23" w:rsidP="00CB5E4A"/>
    <w:p w14:paraId="20947789" w14:textId="77777777" w:rsidR="00C87D23" w:rsidRDefault="00C87D23" w:rsidP="00CB5E4A"/>
    <w:p w14:paraId="66618329" w14:textId="77777777" w:rsidR="00C87D23" w:rsidRDefault="00C87D23" w:rsidP="00CB5E4A"/>
    <w:p w14:paraId="0842051B" w14:textId="77777777" w:rsidR="00C87D23" w:rsidRDefault="00C87D23" w:rsidP="00CB5E4A"/>
    <w:p w14:paraId="14551EC3" w14:textId="77777777" w:rsidR="00C87D23" w:rsidRDefault="00C87D23" w:rsidP="00CB5E4A"/>
    <w:p w14:paraId="4884F6B4" w14:textId="77777777" w:rsidR="00C87D23" w:rsidRDefault="00C87D23" w:rsidP="00CB5E4A"/>
    <w:p w14:paraId="31BFC822" w14:textId="77777777" w:rsidR="00C87D23" w:rsidRDefault="00C87D23" w:rsidP="00CB5E4A"/>
    <w:p w14:paraId="679504EF" w14:textId="77777777" w:rsidR="00C87D23" w:rsidRDefault="00C87D23" w:rsidP="00CB5E4A"/>
    <w:p w14:paraId="36CCEEB6" w14:textId="77777777" w:rsidR="00C87D23" w:rsidRDefault="00C87D23" w:rsidP="00CB5E4A"/>
    <w:p w14:paraId="7D268A4E" w14:textId="77777777" w:rsidR="00C87D23" w:rsidRDefault="00C87D23" w:rsidP="00CB5E4A"/>
    <w:p w14:paraId="640DA1A2" w14:textId="77777777" w:rsidR="00CE79F0" w:rsidRDefault="00CE79F0" w:rsidP="00CB5E4A"/>
    <w:p w14:paraId="77BD6FC3" w14:textId="77777777" w:rsidR="00B310B4" w:rsidRPr="007137CF" w:rsidRDefault="00B310B4" w:rsidP="00CB5E4A"/>
    <w:p w14:paraId="1F83F00D" w14:textId="77777777" w:rsidR="00CB5E4A" w:rsidRPr="001634E1" w:rsidRDefault="00CB5E4A" w:rsidP="00CB5E4A">
      <w:pPr>
        <w:pStyle w:val="Titolo2"/>
      </w:pPr>
      <w:bookmarkStart w:id="121" w:name="_Toc471494152"/>
      <w:bookmarkStart w:id="122" w:name="_Toc471905566"/>
      <w:bookmarkStart w:id="123" w:name="_Toc474433568"/>
      <w:bookmarkStart w:id="124" w:name="_Toc474433743"/>
      <w:bookmarkStart w:id="125" w:name="_Toc137743047"/>
      <w:r w:rsidRPr="001634E1">
        <w:t>Test funzionale</w:t>
      </w:r>
      <w:bookmarkEnd w:id="121"/>
      <w:bookmarkEnd w:id="122"/>
      <w:bookmarkEnd w:id="123"/>
      <w:bookmarkEnd w:id="124"/>
      <w:bookmarkEnd w:id="125"/>
    </w:p>
    <w:p w14:paraId="59A28ADF" w14:textId="336F4E4E" w:rsidR="00A06E03" w:rsidRPr="00A06E03" w:rsidRDefault="00E27732" w:rsidP="00A06E03">
      <w:r>
        <w:t xml:space="preserve">Per il test funzionale, si è deciso di utilizzare </w:t>
      </w:r>
      <w:proofErr w:type="spellStart"/>
      <w:r w:rsidR="00C06F8A">
        <w:t>JUnit</w:t>
      </w:r>
      <w:proofErr w:type="spellEnd"/>
      <w:r w:rsidR="00C06F8A">
        <w:t xml:space="preserve"> come framework di test unitari ed </w:t>
      </w:r>
      <w:proofErr w:type="spellStart"/>
      <w:r w:rsidR="00C06F8A">
        <w:t>EclEmma</w:t>
      </w:r>
      <w:proofErr w:type="spellEnd"/>
      <w:r w:rsidR="00C06F8A">
        <w:t xml:space="preserve"> come strumento di copertura del codice per testare </w:t>
      </w:r>
      <w:r w:rsidR="00C00AA9">
        <w:t>gli i</w:t>
      </w:r>
      <w:r w:rsidR="00597D42">
        <w:t>nput</w:t>
      </w:r>
      <w:r w:rsidR="00D27482">
        <w:t xml:space="preserve"> delle funzionalità “Registra Utente” e “Aggiungi Voto”</w:t>
      </w:r>
      <w:r w:rsidR="003F214E">
        <w:t xml:space="preserve">, </w:t>
      </w:r>
      <w:r w:rsidR="00CA6E64">
        <w:t xml:space="preserve">rifacendosi dunque ai test precedentemente pianificati nel </w:t>
      </w:r>
      <w:proofErr w:type="spellStart"/>
      <w:r w:rsidR="00CA6E64">
        <w:t>Category-Partition</w:t>
      </w:r>
      <w:proofErr w:type="spellEnd"/>
      <w:r w:rsidR="00CA6E64">
        <w:t xml:space="preserve"> Testing.</w:t>
      </w:r>
    </w:p>
    <w:p w14:paraId="56128B70" w14:textId="77777777" w:rsidR="004D659A" w:rsidRDefault="004D659A" w:rsidP="00A06E03"/>
    <w:p w14:paraId="53C0597E" w14:textId="399EC46A" w:rsidR="004D659A" w:rsidRPr="00A06E03" w:rsidRDefault="002B0532" w:rsidP="00A06E03">
      <w:r>
        <w:t>A causa delle varie dipendenze tra le diverse tabelle</w:t>
      </w:r>
      <w:r w:rsidR="006E6418">
        <w:t xml:space="preserve"> e i diversi controlli implementati, si è deciso di effettuare un test </w:t>
      </w:r>
      <w:r w:rsidR="002E0C43">
        <w:t>con “Classi” e “Materie” (senza docenti associati) come uniche tabelle popolate</w:t>
      </w:r>
      <w:r w:rsidR="00A9132E">
        <w:t xml:space="preserve">, per evitare </w:t>
      </w:r>
      <w:r w:rsidR="00CC6474">
        <w:t xml:space="preserve">conflitti con </w:t>
      </w:r>
      <w:r w:rsidR="002073BC">
        <w:t>dati eventualmente inseriti prima.</w:t>
      </w:r>
    </w:p>
    <w:p w14:paraId="0CF655B3" w14:textId="77777777" w:rsidR="002F356C" w:rsidRDefault="002F356C" w:rsidP="00A06E03"/>
    <w:p w14:paraId="4D6F5BAE" w14:textId="388BA117" w:rsidR="002F356C" w:rsidRPr="00A06E03" w:rsidRDefault="004A2E0E" w:rsidP="00A06E03">
      <w:r>
        <w:t>Di</w:t>
      </w:r>
      <w:r w:rsidR="002F356C">
        <w:t xml:space="preserve"> seguito </w:t>
      </w:r>
      <w:r>
        <w:t>è riportato in verde</w:t>
      </w:r>
      <w:r w:rsidR="002F356C">
        <w:t xml:space="preserve"> il risultat</w:t>
      </w:r>
      <w:r w:rsidR="00672210">
        <w:t xml:space="preserve">o </w:t>
      </w:r>
      <w:r>
        <w:t xml:space="preserve">positivo </w:t>
      </w:r>
      <w:r w:rsidR="00672210">
        <w:t xml:space="preserve">del test di coverage di </w:t>
      </w:r>
      <w:proofErr w:type="spellStart"/>
      <w:r w:rsidR="00672210">
        <w:t>EntityIstitutoTest</w:t>
      </w:r>
      <w:proofErr w:type="spellEnd"/>
      <w:r w:rsidR="00672210">
        <w:t>.</w:t>
      </w:r>
    </w:p>
    <w:p w14:paraId="6AA9C022" w14:textId="77777777" w:rsidR="00A154C2" w:rsidRPr="00A87885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package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entity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</w:p>
    <w:p w14:paraId="4047D1CB" w14:textId="33F5E33F" w:rsidR="00A154C2" w:rsidRPr="00A87885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static</w:t>
      </w:r>
      <w:proofErr w:type="spellEnd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proofErr w:type="gram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proofErr w:type="gram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Assert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.*;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After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Before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Test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java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util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ArrayList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java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sql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Date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java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time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LocalDate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FixMethodOrder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  <w:r w:rsidR="009B339F" w:rsidRPr="00A87885">
        <w:rPr>
          <w:rFonts w:ascii="Courier New" w:eastAsia="Times New Roman" w:hAnsi="Courier New" w:cs="Courier New"/>
          <w:color w:val="E6E6FA"/>
          <w:sz w:val="14"/>
          <w:szCs w:val="14"/>
        </w:rPr>
        <w:br/>
      </w:r>
      <w:r w:rsidRPr="00A87885">
        <w:rPr>
          <w:rFonts w:ascii="Courier New" w:eastAsia="Times New Roman" w:hAnsi="Courier New" w:cs="Courier New"/>
          <w:color w:val="CC6C1D"/>
          <w:sz w:val="14"/>
          <w:szCs w:val="14"/>
        </w:rPr>
        <w:t>import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org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junit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runners</w:t>
      </w:r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.</w:t>
      </w:r>
      <w:r w:rsidRPr="00A87885">
        <w:rPr>
          <w:rFonts w:ascii="Courier New" w:eastAsia="Times New Roman" w:hAnsi="Courier New" w:cs="Courier New"/>
          <w:color w:val="D9E8F7"/>
          <w:sz w:val="14"/>
          <w:szCs w:val="14"/>
        </w:rPr>
        <w:t>MethodSorters</w:t>
      </w:r>
      <w:proofErr w:type="spellEnd"/>
      <w:r w:rsidRPr="00A87885">
        <w:rPr>
          <w:rFonts w:ascii="Courier New" w:eastAsia="Times New Roman" w:hAnsi="Courier New" w:cs="Courier New"/>
          <w:color w:val="E6E6FA"/>
          <w:sz w:val="14"/>
          <w:szCs w:val="14"/>
        </w:rPr>
        <w:t>;</w:t>
      </w:r>
    </w:p>
    <w:p w14:paraId="1E48243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</w:t>
      </w:r>
      <w:proofErr w:type="gramStart"/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FixMethodOrder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i/>
          <w:iCs/>
          <w:color w:val="CC81BA"/>
          <w:sz w:val="14"/>
          <w:szCs w:val="14"/>
          <w:lang w:val="en-US"/>
        </w:rPr>
        <w:t>MethodSorters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lang w:val="en-US"/>
        </w:rPr>
        <w:t>NAME_ASCENDING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</w:p>
    <w:p w14:paraId="50A18EF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class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EntityIstitutoTest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{</w:t>
      </w:r>
    </w:p>
    <w:p w14:paraId="60F797A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@Before</w:t>
      </w:r>
    </w:p>
    <w:p w14:paraId="074253F3" w14:textId="77777777" w:rsid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void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setUp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throws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lang w:val="en-US"/>
        </w:rPr>
        <w:t>Exception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{</w:t>
      </w:r>
    </w:p>
    <w:p w14:paraId="1C02A160" w14:textId="169B3D57" w:rsid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"SETUP eseguito ad ogni caso di test"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69AC3D7" w14:textId="0AA94D2E" w:rsidR="00A154C2" w:rsidRPr="00A87885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}</w:t>
      </w:r>
    </w:p>
    <w:p w14:paraId="4A57BB3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@After</w:t>
      </w:r>
    </w:p>
    <w:p w14:paraId="22B6EC7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void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tearDown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throws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lang w:val="en-US"/>
        </w:rPr>
        <w:t>Exception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{</w:t>
      </w:r>
    </w:p>
    <w:p w14:paraId="5E9ACB9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"TEARDOWN eseguito ad ogni caso di test"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380BCA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}</w:t>
      </w:r>
    </w:p>
    <w:p w14:paraId="2CD1AB2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</w:rPr>
        <w:t>@Test</w:t>
      </w:r>
    </w:p>
    <w:p w14:paraId="02A0E83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CC6C1D"/>
          <w:sz w:val="14"/>
          <w:szCs w:val="14"/>
        </w:rPr>
        <w:t>void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EB540"/>
          <w:sz w:val="14"/>
          <w:szCs w:val="14"/>
        </w:rPr>
        <w:t>testA_</w:t>
      </w:r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</w:rPr>
        <w:t>CreaDocente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</w:rPr>
        <w:t>{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</w:rPr>
        <w:t xml:space="preserve"> </w:t>
      </w:r>
    </w:p>
    <w:p w14:paraId="71F8698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getInstance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1F5560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ArrayList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&lt;</w:t>
      </w:r>
      <w:proofErr w:type="spellStart"/>
      <w:r w:rsidRPr="009B339F">
        <w:rPr>
          <w:rFonts w:ascii="Courier New" w:eastAsia="Times New Roman" w:hAnsi="Courier New" w:cs="Courier New"/>
          <w:color w:val="B166DA"/>
          <w:sz w:val="14"/>
          <w:szCs w:val="14"/>
          <w:shd w:val="clear" w:color="auto" w:fill="064A06"/>
        </w:rPr>
        <w:t>Integer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&gt;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materie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new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ArrayList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&lt;</w:t>
      </w:r>
      <w:proofErr w:type="spellStart"/>
      <w:r w:rsidRPr="009B339F">
        <w:rPr>
          <w:rFonts w:ascii="Courier New" w:eastAsia="Times New Roman" w:hAnsi="Courier New" w:cs="Courier New"/>
          <w:color w:val="B166DA"/>
          <w:sz w:val="14"/>
          <w:szCs w:val="14"/>
          <w:shd w:val="clear" w:color="auto" w:fill="064A06"/>
        </w:rPr>
        <w:t>Integer</w:t>
      </w:r>
      <w:proofErr w:type="spellEnd"/>
      <w:proofErr w:type="gramStart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&gt;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BF34B2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materie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add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F96D88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1975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30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8FCB5B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valueOf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1D2FF3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int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creaDocente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"Luigi"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"Bianchi"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"BNCLGU75S30H703D"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"Salerno"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"luigibianchi75@gmail.com"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"+338763435"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"l.bianchi30"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"BianchiPass3@"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materie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26950E5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lastRenderedPageBreak/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3F53C5AB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int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BD3157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</w:p>
    <w:p w14:paraId="3BEABEE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}</w:t>
      </w:r>
    </w:p>
    <w:p w14:paraId="37ABAEB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@Test</w:t>
      </w:r>
    </w:p>
    <w:p w14:paraId="505A7ECB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void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testB_</w:t>
      </w:r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CreaStudente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{</w:t>
      </w:r>
    </w:p>
    <w:p w14:paraId="3ABF033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getInstance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4CEA59A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2001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10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20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57E0FE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valueOf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0348ED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int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creaStudente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"Mario"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"Rossi"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"RSSMRA01R20F839P"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"mariorossi2001@gmail.com"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"338765432"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"m.rossi20"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"ScuolaMario20@"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B57E4D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5F2915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int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5BEF89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</w:p>
    <w:p w14:paraId="1A53C35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}</w:t>
      </w:r>
    </w:p>
    <w:p w14:paraId="1A79146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@Test</w:t>
      </w:r>
    </w:p>
    <w:p w14:paraId="321097A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void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testC_</w:t>
      </w:r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CreaGenitore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{</w:t>
      </w:r>
    </w:p>
    <w:p w14:paraId="41977CA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getInstance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B96AE7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new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gramStart"/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Date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1980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-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06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-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13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EB11A1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1: Tutti input validi</w:t>
      </w:r>
    </w:p>
    <w:p w14:paraId="3B421FF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int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2D066F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400B330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int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8B2566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CA9C81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//Test Case 2: Nome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string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he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 inizia con una minuscola</w:t>
      </w:r>
    </w:p>
    <w:p w14:paraId="586D30C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FF5451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F696F4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2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ADEFFD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5809970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3: Nome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vuoto</w:t>
      </w:r>
      <w:proofErr w:type="spellEnd"/>
    </w:p>
    <w:p w14:paraId="02F48D3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AD93E8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B3FD36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lastRenderedPageBreak/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2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A9ED10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9C661C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4: Nome stringa di lunghezza &gt;100</w:t>
      </w:r>
    </w:p>
    <w:p w14:paraId="6AA0B28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"Carla Carla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Carla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1EEC71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30582DC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2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41E0C0C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65130F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5: Cognome stringa di caratteri che inizia con una minuscola</w:t>
      </w:r>
    </w:p>
    <w:p w14:paraId="53D0724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EBD2C5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3A5AECE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4D4052E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37B87B9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</w:t>
      </w:r>
      <w:proofErr w:type="gram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6:Cognome</w:t>
      </w:r>
      <w:proofErr w:type="gram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stringa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vuota</w:t>
      </w:r>
      <w:proofErr w:type="spellEnd"/>
    </w:p>
    <w:p w14:paraId="3B69773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80F576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F986C1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576D91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B73061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//Test Case </w:t>
      </w:r>
      <w:proofErr w:type="gramStart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7:Cognome</w:t>
      </w:r>
      <w:proofErr w:type="gramEnd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 stringa di lunghezza &gt;100</w:t>
      </w:r>
    </w:p>
    <w:p w14:paraId="36BCBBB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"Viola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Viola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17AAAA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9F1D1E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D0FB50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4EA0FF3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//Test Case 8: Codice Fiscale stringa alfanumerica di </w:t>
      </w:r>
      <w:proofErr w:type="gramStart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lunghezza !</w:t>
      </w:r>
      <w:proofErr w:type="gramEnd"/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= 16</w:t>
      </w:r>
    </w:p>
    <w:p w14:paraId="116B14B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"CRLVLI80H53F839Z910"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4061AA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93A3E2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6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1A6F602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DC9311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9: Codice Fiscale composta da simboli non validi</w:t>
      </w:r>
    </w:p>
    <w:p w14:paraId="6A6CB5D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"CR%L&amp;80/5&amp;F8$9ZF"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788D05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6ACC41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lastRenderedPageBreak/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6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CEC5CB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2AD733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10: Comune di residenza stringa vuota</w:t>
      </w:r>
    </w:p>
    <w:p w14:paraId="532A725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E71D15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F78137B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7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C8FFD4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AF3302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11: Comune di Residenza stringa di lunghezza &gt; 50</w:t>
      </w:r>
    </w:p>
    <w:p w14:paraId="2E8A3E7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"Napoli Napoli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Napoli</w:t>
      </w:r>
      <w:proofErr w:type="spellEnd"/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88AA12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4955848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7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0C8FDD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9BEE4B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12: Comune di Residenza stringa composta da simboli non validi</w:t>
      </w:r>
    </w:p>
    <w:p w14:paraId="5B582E2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"N@p0li"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0EF251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16EF9E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7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975501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48E0E9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13: Email stringa in cui non è presente il simbolo @</w:t>
      </w:r>
    </w:p>
    <w:p w14:paraId="28D1C1D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"carlaviola80.gmail.com"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205536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15D868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8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BFE1F3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4F01444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 xml:space="preserve">//Test Case 14: Numero Cellulare Stringa vuota </w:t>
      </w:r>
    </w:p>
    <w:p w14:paraId="7EA5E8F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DE7C91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019499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9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652943C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B1B0BC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//Test Case 15: Numero Cellulare stringa di lunghezza &gt; 15</w:t>
      </w:r>
    </w:p>
    <w:p w14:paraId="579FC5E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"+39 33920182038402810 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27773ADB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419AF8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lastRenderedPageBreak/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9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086FFBA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4B160A3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16: Username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stringa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vuota</w:t>
      </w:r>
      <w:proofErr w:type="spellEnd"/>
    </w:p>
    <w:p w14:paraId="2791A91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A1055B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FB4DAB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3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8388AA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0C2B3A0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17: Username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stringa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di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lunghezza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&gt; 20</w:t>
      </w:r>
    </w:p>
    <w:p w14:paraId="715CE0F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"carla.viola13278738193037"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"IstitutoCarla80"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32F9B8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46E799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3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3D3C414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4BA0C79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18: Password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stringa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vuota</w:t>
      </w:r>
      <w:proofErr w:type="spellEnd"/>
    </w:p>
    <w:p w14:paraId="721699D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817C13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25C302C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4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55B0F5F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00D96A8A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//Test Case </w:t>
      </w:r>
      <w:proofErr w:type="gram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19:Password</w:t>
      </w:r>
      <w:proofErr w:type="gram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stringa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di </w:t>
      </w:r>
      <w:proofErr w:type="spellStart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>lunghezza</w:t>
      </w:r>
      <w:proofErr w:type="spellEnd"/>
      <w:r w:rsidRPr="009B339F">
        <w:rPr>
          <w:rFonts w:ascii="Courier New" w:eastAsia="Times New Roman" w:hAnsi="Courier New" w:cs="Courier New"/>
          <w:color w:val="808080"/>
          <w:sz w:val="14"/>
          <w:szCs w:val="14"/>
          <w:lang w:val="en-US"/>
        </w:rPr>
        <w:t xml:space="preserve"> &gt; 50</w:t>
      </w:r>
    </w:p>
    <w:p w14:paraId="2FD8E72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creaGenitore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"Viola"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datanascita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"CRLVLI80H53F839Z"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"Napoli"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"carlaviola80@gmail.com"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"327673435"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"c.viola13"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"IstitutoCarlaIstitutoCarlaIstitutoCarlaIstitutoCarlaIstitutoCarla"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2F27C34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37AEAB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4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3D8B835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  <w:lang w:val="en-US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</w:p>
    <w:p w14:paraId="2C39ED9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}</w:t>
      </w:r>
    </w:p>
    <w:p w14:paraId="455D9C1E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i/>
          <w:iCs/>
          <w:color w:val="A0A0A0"/>
          <w:sz w:val="14"/>
          <w:szCs w:val="14"/>
          <w:lang w:val="en-US"/>
        </w:rPr>
        <w:t>@Test</w:t>
      </w:r>
    </w:p>
    <w:p w14:paraId="333AFCF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public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lang w:val="en-US"/>
        </w:rPr>
        <w:t>void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testD_</w:t>
      </w:r>
      <w:proofErr w:type="gramStart"/>
      <w:r w:rsidRPr="009B339F">
        <w:rPr>
          <w:rFonts w:ascii="Courier New" w:eastAsia="Times New Roman" w:hAnsi="Courier New" w:cs="Courier New"/>
          <w:color w:val="1EB540"/>
          <w:sz w:val="14"/>
          <w:szCs w:val="14"/>
          <w:lang w:val="en-US"/>
        </w:rPr>
        <w:t>AggiungiVoto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(</w:t>
      </w:r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lang w:val="en-US"/>
        </w:rPr>
        <w:t>{</w:t>
      </w:r>
    </w:p>
    <w:p w14:paraId="7906A5C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EntityIstituto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getInstance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0F12C9A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 Preparazione dei dati di test</w:t>
      </w:r>
    </w:p>
    <w:p w14:paraId="5ECE6647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LocalDate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2023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06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10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2F36997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datavalutazione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java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>sql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</w:rPr>
        <w:t>Date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valueOf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localDate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CAB5F9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float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votoValido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float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7.5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357F4ED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 Esecuzione del metodo con un voto valido</w:t>
      </w:r>
    </w:p>
    <w:p w14:paraId="70007B46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lastRenderedPageBreak/>
        <w:t>int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aggiungiVoto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"l.bianchi30"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datavalutazione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votoValido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5D861F3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D688BAB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  <w:lang w:val="en-US"/>
        </w:rPr>
        <w:t>int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  <w:lang w:val="en-US"/>
        </w:rPr>
        <w:t xml:space="preserve"> </w:t>
      </w:r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EC327A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808080"/>
          <w:sz w:val="14"/>
          <w:szCs w:val="14"/>
          <w:shd w:val="clear" w:color="auto" w:fill="064A06"/>
        </w:rPr>
        <w:t>// Verifica che il risultato sia conforme alle aspettative</w:t>
      </w:r>
    </w:p>
    <w:p w14:paraId="0FD4969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float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votoMaggiore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69A315A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 Esecuzione del metodo con un voto valido</w:t>
      </w:r>
    </w:p>
    <w:p w14:paraId="30824A8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aggiungiVoto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"l.bianchi30"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datavalutazione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votoMaggiore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17148D4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42039A33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2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1F3F5E50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808080"/>
          <w:sz w:val="14"/>
          <w:szCs w:val="14"/>
          <w:shd w:val="clear" w:color="auto" w:fill="064A06"/>
        </w:rPr>
        <w:t>// Verifica che il risultato sia conforme alle aspettative</w:t>
      </w:r>
    </w:p>
    <w:p w14:paraId="5D11D6FD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float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2F200"/>
          <w:sz w:val="14"/>
          <w:szCs w:val="14"/>
          <w:shd w:val="clear" w:color="auto" w:fill="064A06"/>
        </w:rPr>
        <w:t>votoMinore</w:t>
      </w:r>
      <w:proofErr w:type="spellEnd"/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CC6C1D"/>
          <w:sz w:val="14"/>
          <w:szCs w:val="14"/>
          <w:shd w:val="clear" w:color="auto" w:fill="064A06"/>
        </w:rPr>
        <w:t>float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0.5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10717D08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808080"/>
          <w:sz w:val="14"/>
          <w:szCs w:val="14"/>
        </w:rPr>
        <w:t>// Esecuzione del metodo con un voto valido</w:t>
      </w:r>
    </w:p>
    <w:p w14:paraId="6CD65C91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=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proofErr w:type="gram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singleton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</w:rPr>
        <w:t>aggiungiVoto</w:t>
      </w:r>
      <w:proofErr w:type="spellEnd"/>
      <w:proofErr w:type="gram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r w:rsidRPr="009B339F">
        <w:rPr>
          <w:rFonts w:ascii="Courier New" w:eastAsia="Times New Roman" w:hAnsi="Courier New" w:cs="Courier New"/>
          <w:color w:val="17C6A3"/>
          <w:sz w:val="14"/>
          <w:szCs w:val="14"/>
          <w:shd w:val="clear" w:color="auto" w:fill="064A06"/>
        </w:rPr>
        <w:t>"l.bianchi30"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</w:rPr>
        <w:t>1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datavalutazione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proofErr w:type="spellStart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votoMinore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</w:p>
    <w:p w14:paraId="76AA1D82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proofErr w:type="spellStart"/>
      <w:r w:rsidRPr="009B339F">
        <w:rPr>
          <w:rFonts w:ascii="Courier New" w:eastAsia="Times New Roman" w:hAnsi="Courier New" w:cs="Courier New"/>
          <w:color w:val="1290C3"/>
          <w:sz w:val="14"/>
          <w:szCs w:val="14"/>
          <w:shd w:val="clear" w:color="auto" w:fill="064A06"/>
          <w:lang w:val="en-US"/>
        </w:rPr>
        <w:t>System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b/>
          <w:bCs/>
          <w:i/>
          <w:iCs/>
          <w:color w:val="8DDAF8"/>
          <w:sz w:val="14"/>
          <w:szCs w:val="14"/>
          <w:shd w:val="clear" w:color="auto" w:fill="064A06"/>
          <w:lang w:val="en-US"/>
        </w:rPr>
        <w:t>out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.</w:t>
      </w:r>
      <w:r w:rsidRPr="009B339F">
        <w:rPr>
          <w:rFonts w:ascii="Courier New" w:eastAsia="Times New Roman" w:hAnsi="Courier New" w:cs="Courier New"/>
          <w:color w:val="A7EC21"/>
          <w:sz w:val="14"/>
          <w:szCs w:val="14"/>
          <w:shd w:val="clear" w:color="auto" w:fill="064A06"/>
          <w:lang w:val="en-US"/>
        </w:rPr>
        <w:t>println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(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control</w:t>
      </w:r>
      <w:proofErr w:type="gramStart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  <w:lang w:val="en-US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773B07B9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  <w:lang w:val="en-US"/>
        </w:rPr>
      </w:pP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  <w:lang w:val="en-US"/>
        </w:rPr>
        <w:t>expected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=-</w:t>
      </w:r>
      <w:proofErr w:type="gramStart"/>
      <w:r w:rsidRPr="009B339F">
        <w:rPr>
          <w:rFonts w:ascii="Courier New" w:eastAsia="Times New Roman" w:hAnsi="Courier New" w:cs="Courier New"/>
          <w:color w:val="6897BB"/>
          <w:sz w:val="14"/>
          <w:szCs w:val="14"/>
          <w:shd w:val="clear" w:color="auto" w:fill="064A06"/>
          <w:lang w:val="en-US"/>
        </w:rPr>
        <w:t>2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  <w:lang w:val="en-US"/>
        </w:rPr>
        <w:t>;</w:t>
      </w:r>
      <w:proofErr w:type="gramEnd"/>
    </w:p>
    <w:p w14:paraId="2EA43C05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proofErr w:type="spellStart"/>
      <w:proofErr w:type="gramStart"/>
      <w:r w:rsidRPr="009B339F">
        <w:rPr>
          <w:rFonts w:ascii="Courier New" w:eastAsia="Times New Roman" w:hAnsi="Courier New" w:cs="Courier New"/>
          <w:i/>
          <w:iCs/>
          <w:color w:val="96EC3F"/>
          <w:sz w:val="14"/>
          <w:szCs w:val="14"/>
          <w:shd w:val="clear" w:color="auto" w:fill="064A06"/>
        </w:rPr>
        <w:t>assertEquals</w:t>
      </w:r>
      <w:proofErr w:type="spellEnd"/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(</w:t>
      </w:r>
      <w:proofErr w:type="spellStart"/>
      <w:proofErr w:type="gramEnd"/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expected</w:t>
      </w:r>
      <w:proofErr w:type="spellEnd"/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,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F3EC79"/>
          <w:sz w:val="14"/>
          <w:szCs w:val="14"/>
          <w:shd w:val="clear" w:color="auto" w:fill="064A06"/>
        </w:rPr>
        <w:t>control</w:t>
      </w: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)</w:t>
      </w:r>
      <w:r w:rsidRPr="009B339F">
        <w:rPr>
          <w:rFonts w:ascii="Courier New" w:eastAsia="Times New Roman" w:hAnsi="Courier New" w:cs="Courier New"/>
          <w:color w:val="E6E6FA"/>
          <w:sz w:val="14"/>
          <w:szCs w:val="14"/>
          <w:shd w:val="clear" w:color="auto" w:fill="064A06"/>
        </w:rPr>
        <w:t>;</w:t>
      </w:r>
      <w:r w:rsidRPr="009B339F">
        <w:rPr>
          <w:rFonts w:ascii="Courier New" w:eastAsia="Times New Roman" w:hAnsi="Courier New" w:cs="Courier New"/>
          <w:color w:val="D9E8F7"/>
          <w:sz w:val="14"/>
          <w:szCs w:val="14"/>
          <w:shd w:val="clear" w:color="auto" w:fill="064A06"/>
        </w:rPr>
        <w:t xml:space="preserve"> </w:t>
      </w:r>
      <w:r w:rsidRPr="009B339F">
        <w:rPr>
          <w:rFonts w:ascii="Courier New" w:eastAsia="Times New Roman" w:hAnsi="Courier New" w:cs="Courier New"/>
          <w:color w:val="808080"/>
          <w:sz w:val="14"/>
          <w:szCs w:val="14"/>
          <w:shd w:val="clear" w:color="auto" w:fill="064A06"/>
        </w:rPr>
        <w:t>// Verifica che il risultato sia conforme alle aspettative</w:t>
      </w:r>
    </w:p>
    <w:p w14:paraId="6D9F5060" w14:textId="77777777" w:rsidR="00A154C2" w:rsidRPr="009B339F" w:rsidRDefault="00A154C2" w:rsidP="00FA29F0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  <w:shd w:val="clear" w:color="auto" w:fill="064A06"/>
        </w:rPr>
        <w:t>}</w:t>
      </w:r>
    </w:p>
    <w:p w14:paraId="13DB546F" w14:textId="77777777" w:rsidR="00A154C2" w:rsidRPr="009B339F" w:rsidRDefault="00A154C2" w:rsidP="00A154C2">
      <w:pPr>
        <w:shd w:val="clear" w:color="auto" w:fill="2F2F2F"/>
        <w:spacing w:before="100" w:beforeAutospacing="1" w:after="100" w:afterAutospacing="1"/>
        <w:rPr>
          <w:rFonts w:ascii="Courier New" w:eastAsia="Times New Roman" w:hAnsi="Courier New" w:cs="Courier New"/>
          <w:color w:val="AAAAAA"/>
          <w:sz w:val="14"/>
          <w:szCs w:val="14"/>
        </w:rPr>
      </w:pPr>
      <w:r w:rsidRPr="009B339F">
        <w:rPr>
          <w:rFonts w:ascii="Courier New" w:eastAsia="Times New Roman" w:hAnsi="Courier New" w:cs="Courier New"/>
          <w:color w:val="F9FAF4"/>
          <w:sz w:val="14"/>
          <w:szCs w:val="14"/>
        </w:rPr>
        <w:t>}</w:t>
      </w:r>
    </w:p>
    <w:p w14:paraId="14821A94" w14:textId="77777777" w:rsidR="00015FAB" w:rsidRDefault="00F1048F" w:rsidP="00CB5E4A">
      <w:r>
        <w:rPr>
          <w:noProof/>
        </w:rPr>
        <w:drawing>
          <wp:inline distT="0" distB="0" distL="0" distR="0" wp14:anchorId="7EA5C33C" wp14:editId="666E6CCA">
            <wp:extent cx="2724264" cy="1476375"/>
            <wp:effectExtent l="0" t="0" r="0" b="0"/>
            <wp:docPr id="160172071" name="Immagine 160172071" descr="Immagine che contiene testo, schermata, software, Software multimedi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2071" name="Immagine 2" descr="Immagine che contiene testo, schermata, software, Software multimedial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5487" cy="14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096F" w14:textId="77777777" w:rsidR="001249CB" w:rsidRDefault="001249CB" w:rsidP="00CB5E4A">
      <w:r>
        <w:t>Tutti i test hanno dato come esito PASS.</w:t>
      </w:r>
    </w:p>
    <w:p w14:paraId="4A8BE5E6" w14:textId="77777777" w:rsidR="001249CB" w:rsidRDefault="001249CB" w:rsidP="00CB5E4A"/>
    <w:p w14:paraId="2F2B4C7B" w14:textId="4D62C4B2" w:rsidR="001249CB" w:rsidRDefault="001249CB" w:rsidP="00CB5E4A">
      <w:r>
        <w:rPr>
          <w:noProof/>
        </w:rPr>
        <w:drawing>
          <wp:inline distT="0" distB="0" distL="0" distR="0" wp14:anchorId="6120D0D4" wp14:editId="683EBE43">
            <wp:extent cx="6472110" cy="1127523"/>
            <wp:effectExtent l="0" t="0" r="5080" b="0"/>
            <wp:docPr id="297558265" name="Immagine 297558265" descr="Immagine che contiene Software multimediale, software, Software per la grafica, Modi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58265" name="Immagine 4" descr="Immagine che contiene Software multimediale, software, Software per la grafica, Modific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2291" cy="1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7647" w14:textId="73FF9606" w:rsidR="00A154C2" w:rsidRPr="00B5793A" w:rsidRDefault="002073BC" w:rsidP="00CB5E4A">
      <w:r w:rsidRPr="00B5793A">
        <w:t>Tutt</w:t>
      </w:r>
      <w:r w:rsidR="001249CB">
        <w:t>e</w:t>
      </w:r>
      <w:r w:rsidR="00B5793A">
        <w:t xml:space="preserve"> </w:t>
      </w:r>
      <w:r w:rsidR="00BF5B1C">
        <w:t xml:space="preserve">le classi di equivalenza </w:t>
      </w:r>
      <w:r w:rsidR="007C586D">
        <w:t>riguardanti le due funzioni</w:t>
      </w:r>
      <w:r w:rsidR="00FA2F98">
        <w:t xml:space="preserve"> </w:t>
      </w:r>
      <w:r w:rsidR="007367EF">
        <w:t>sono stati coperti.</w:t>
      </w:r>
    </w:p>
    <w:p w14:paraId="40D6CD6D" w14:textId="77777777" w:rsidR="00B47220" w:rsidRDefault="00B47220" w:rsidP="00CB5E4A"/>
    <w:p w14:paraId="0B997864" w14:textId="481B33C2" w:rsidR="007367EF" w:rsidRPr="00B5793A" w:rsidRDefault="0061675C" w:rsidP="00CB5E4A">
      <w:r>
        <w:t>È stato</w:t>
      </w:r>
      <w:r w:rsidR="007367EF">
        <w:t xml:space="preserve"> raggiunt</w:t>
      </w:r>
      <w:r w:rsidR="001249CB">
        <w:t>o</w:t>
      </w:r>
      <w:r w:rsidR="00004066">
        <w:t xml:space="preserve"> </w:t>
      </w:r>
      <w:r w:rsidR="002765CD">
        <w:t xml:space="preserve">solo </w:t>
      </w:r>
      <w:r w:rsidR="00CE75AA">
        <w:t xml:space="preserve">il 26,2% di coverage del codice, poiché sono state testate </w:t>
      </w:r>
      <w:r w:rsidR="00876AD0">
        <w:t xml:space="preserve">solo le righe di codice riguardanti “Registra Utente” e “Aggiungi Voto”. Oltretutto per il </w:t>
      </w:r>
      <w:proofErr w:type="spellStart"/>
      <w:r w:rsidR="00876AD0">
        <w:t>Category</w:t>
      </w:r>
      <w:proofErr w:type="spellEnd"/>
      <w:r w:rsidR="00876AD0">
        <w:t xml:space="preserve"> </w:t>
      </w:r>
      <w:proofErr w:type="spellStart"/>
      <w:r w:rsidR="00876AD0">
        <w:t>Partition</w:t>
      </w:r>
      <w:proofErr w:type="spellEnd"/>
      <w:r w:rsidR="00876AD0">
        <w:t xml:space="preserve"> Test </w:t>
      </w:r>
      <w:r w:rsidR="0070396C">
        <w:t xml:space="preserve">si è deciso di testare tutti gli input non validi solo per uno dei </w:t>
      </w:r>
      <w:r w:rsidR="00131F63">
        <w:t>tre</w:t>
      </w:r>
      <w:r w:rsidR="0070396C">
        <w:t xml:space="preserve"> Ruoli che può assumere l’utente, </w:t>
      </w:r>
      <w:r w:rsidR="008D1E92">
        <w:t>nel nostro caso</w:t>
      </w:r>
      <w:r w:rsidR="00B14D0F">
        <w:t xml:space="preserve"> il “Genitore”, poiché </w:t>
      </w:r>
      <w:r w:rsidR="00B01299">
        <w:t>comuni a tutti.</w:t>
      </w:r>
    </w:p>
    <w:p w14:paraId="6F630CF1" w14:textId="77777777" w:rsidR="00945BE3" w:rsidRDefault="00945BE3" w:rsidP="00CB5E4A">
      <w:pPr>
        <w:sectPr w:rsidR="00945BE3" w:rsidSect="009673F5">
          <w:pgSz w:w="11900" w:h="16840"/>
          <w:pgMar w:top="1134" w:right="1134" w:bottom="1418" w:left="1134" w:header="709" w:footer="709" w:gutter="0"/>
          <w:cols w:space="708"/>
          <w:docGrid w:linePitch="360"/>
        </w:sectPr>
      </w:pPr>
    </w:p>
    <w:p w14:paraId="76ED33C4" w14:textId="77777777" w:rsidR="00A62C44" w:rsidRDefault="00A62C44" w:rsidP="00CB5E4A">
      <w:pPr>
        <w:sectPr w:rsidR="00A62C44" w:rsidSect="00945BE3">
          <w:pgSz w:w="16840" w:h="11900" w:orient="landscape"/>
          <w:pgMar w:top="1134" w:right="1418" w:bottom="1134" w:left="1134" w:header="709" w:footer="709" w:gutter="0"/>
          <w:cols w:space="708"/>
          <w:docGrid w:linePitch="360"/>
        </w:sectPr>
      </w:pPr>
    </w:p>
    <w:p w14:paraId="14880614" w14:textId="3E5059DE" w:rsidR="005C12A0" w:rsidRDefault="002153F5" w:rsidP="00CB5E4A">
      <w:pPr>
        <w:rPr>
          <w:b/>
          <w:bCs/>
          <w:color w:val="002060"/>
        </w:rPr>
      </w:pPr>
      <w:r w:rsidRPr="002153F5">
        <w:rPr>
          <w:b/>
          <w:bCs/>
          <w:color w:val="002060"/>
        </w:rPr>
        <w:lastRenderedPageBreak/>
        <w:t>REGISTRA UTENTE</w:t>
      </w:r>
    </w:p>
    <w:p w14:paraId="05FEE550" w14:textId="6D9E6BC4" w:rsidR="00430C6C" w:rsidRPr="00C3711D" w:rsidRDefault="00C3711D" w:rsidP="00CB5E4A">
      <w:r w:rsidRPr="00C3711D">
        <w:t>A differenza</w:t>
      </w:r>
      <w:r>
        <w:t xml:space="preserve"> </w:t>
      </w:r>
      <w:r w:rsidR="00CB140B">
        <w:t>dei test funzionali precedentemente pianificati</w:t>
      </w:r>
      <w:r w:rsidR="00C46FDF">
        <w:t>, non sono stat</w:t>
      </w:r>
      <w:r w:rsidR="00D1431B">
        <w:t xml:space="preserve">i implementati casi di test riguardanti le classi di equivalenza </w:t>
      </w:r>
      <w:r w:rsidR="007341F7">
        <w:t>“Data di Nascita” e “Ruolo” poiché</w:t>
      </w:r>
      <w:r w:rsidR="00002F6E">
        <w:t xml:space="preserve"> gestiti in maniera opportuna nel Boundary.</w:t>
      </w:r>
    </w:p>
    <w:p w14:paraId="109F793C" w14:textId="77777777" w:rsidR="00CB5E4A" w:rsidRDefault="00CB5E4A" w:rsidP="00CB5E4A"/>
    <w:tbl>
      <w:tblPr>
        <w:tblW w:w="5560" w:type="pct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4"/>
        <w:gridCol w:w="1419"/>
        <w:gridCol w:w="1842"/>
        <w:gridCol w:w="1419"/>
        <w:gridCol w:w="3683"/>
        <w:gridCol w:w="1423"/>
        <w:gridCol w:w="1419"/>
        <w:gridCol w:w="1134"/>
        <w:gridCol w:w="1699"/>
        <w:gridCol w:w="845"/>
      </w:tblGrid>
      <w:tr w:rsidR="000F7F15" w:rsidRPr="006B7151" w14:paraId="0129FF8B" w14:textId="77777777" w:rsidTr="00075B75">
        <w:trPr>
          <w:trHeight w:val="734"/>
        </w:trPr>
        <w:tc>
          <w:tcPr>
            <w:tcW w:w="313" w:type="pct"/>
            <w:shd w:val="clear" w:color="auto" w:fill="auto"/>
          </w:tcPr>
          <w:p w14:paraId="43AB530D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Test Case ID</w:t>
            </w:r>
          </w:p>
        </w:tc>
        <w:tc>
          <w:tcPr>
            <w:tcW w:w="447" w:type="pct"/>
            <w:shd w:val="clear" w:color="auto" w:fill="auto"/>
          </w:tcPr>
          <w:p w14:paraId="1E9DF25D" w14:textId="77777777" w:rsidR="00CB5E4A" w:rsidRPr="000F7F15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Descrizione</w:t>
            </w:r>
          </w:p>
        </w:tc>
        <w:tc>
          <w:tcPr>
            <w:tcW w:w="580" w:type="pct"/>
          </w:tcPr>
          <w:p w14:paraId="2C67AF0E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Classi di equivalenza coperte</w:t>
            </w:r>
          </w:p>
        </w:tc>
        <w:tc>
          <w:tcPr>
            <w:tcW w:w="447" w:type="pct"/>
            <w:shd w:val="clear" w:color="auto" w:fill="auto"/>
          </w:tcPr>
          <w:p w14:paraId="20B37AB0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Pre-condizioni</w:t>
            </w:r>
          </w:p>
        </w:tc>
        <w:tc>
          <w:tcPr>
            <w:tcW w:w="1160" w:type="pct"/>
            <w:shd w:val="clear" w:color="auto" w:fill="auto"/>
          </w:tcPr>
          <w:p w14:paraId="20767A2C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Input</w:t>
            </w:r>
          </w:p>
        </w:tc>
        <w:tc>
          <w:tcPr>
            <w:tcW w:w="448" w:type="pct"/>
            <w:shd w:val="clear" w:color="auto" w:fill="auto"/>
          </w:tcPr>
          <w:p w14:paraId="7C39A15A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Output Attesi</w:t>
            </w:r>
          </w:p>
        </w:tc>
        <w:tc>
          <w:tcPr>
            <w:tcW w:w="447" w:type="pct"/>
            <w:shd w:val="clear" w:color="auto" w:fill="auto"/>
          </w:tcPr>
          <w:p w14:paraId="49F002D0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Post-condizioni Attese</w:t>
            </w:r>
          </w:p>
        </w:tc>
        <w:tc>
          <w:tcPr>
            <w:tcW w:w="357" w:type="pct"/>
            <w:shd w:val="clear" w:color="auto" w:fill="auto"/>
          </w:tcPr>
          <w:p w14:paraId="17A8CEFD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Output Ottenuti</w:t>
            </w:r>
          </w:p>
        </w:tc>
        <w:tc>
          <w:tcPr>
            <w:tcW w:w="535" w:type="pct"/>
            <w:shd w:val="clear" w:color="auto" w:fill="auto"/>
          </w:tcPr>
          <w:p w14:paraId="42198931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Post-condizioni Ottenute</w:t>
            </w:r>
          </w:p>
        </w:tc>
        <w:tc>
          <w:tcPr>
            <w:tcW w:w="267" w:type="pct"/>
            <w:shd w:val="clear" w:color="auto" w:fill="auto"/>
          </w:tcPr>
          <w:p w14:paraId="68B0E900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Esito</w:t>
            </w:r>
          </w:p>
          <w:p w14:paraId="65E79AC9" w14:textId="77777777" w:rsidR="00CB5E4A" w:rsidRPr="00E77D7E" w:rsidRDefault="00CB5E4A" w:rsidP="00CB5E4A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(</w:t>
            </w:r>
            <w:r w:rsidRPr="00E77D7E">
              <w:rPr>
                <w:rFonts w:ascii="Calibri" w:hAnsi="Calibri"/>
                <w:b/>
                <w:i/>
                <w:color w:val="000090"/>
              </w:rPr>
              <w:t>FAIL</w:t>
            </w:r>
            <w:r w:rsidRPr="00E77D7E">
              <w:rPr>
                <w:rFonts w:ascii="Calibri" w:hAnsi="Calibri"/>
                <w:b/>
                <w:color w:val="000090"/>
              </w:rPr>
              <w:t xml:space="preserve">, </w:t>
            </w:r>
            <w:r w:rsidRPr="00E77D7E">
              <w:rPr>
                <w:rFonts w:ascii="Calibri" w:hAnsi="Calibri"/>
                <w:b/>
                <w:i/>
                <w:color w:val="000090"/>
              </w:rPr>
              <w:t>PASS</w:t>
            </w:r>
            <w:r w:rsidRPr="00E77D7E">
              <w:rPr>
                <w:rFonts w:ascii="Calibri" w:hAnsi="Calibri"/>
                <w:b/>
                <w:color w:val="000090"/>
              </w:rPr>
              <w:t>)</w:t>
            </w:r>
          </w:p>
        </w:tc>
      </w:tr>
      <w:tr w:rsidR="000F7F15" w:rsidRPr="00D65284" w14:paraId="2CD10BF5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433D27E6" w14:textId="766A3E38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color w:val="000000"/>
                <w:sz w:val="20"/>
                <w:szCs w:val="20"/>
              </w:rPr>
              <w:t>1</w:t>
            </w:r>
            <w:r w:rsidRPr="00D65284">
              <w:rPr>
                <w:rStyle w:val="eop"/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4E1D9C3" w14:textId="77777777" w:rsidR="00115021" w:rsidRPr="00D65284" w:rsidRDefault="00115021" w:rsidP="00115021">
            <w:pPr>
              <w:pStyle w:val="paragraph"/>
              <w:textAlignment w:val="baseline"/>
              <w:divId w:val="133248750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Tutti input validi e Ruolo = “Docente”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1C30896F" w14:textId="476BEB93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color w:val="000090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12394929" w14:textId="77777777" w:rsidR="00115021" w:rsidRPr="00D65284" w:rsidRDefault="00115021" w:rsidP="00115021">
            <w:pPr>
              <w:pStyle w:val="paragraph"/>
              <w:textAlignment w:val="baseline"/>
              <w:divId w:val="1313409892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“Docente”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0D153554" w14:textId="3AB86CCE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color w:val="000090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1AB8E5E" w14:textId="647862D8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Username non registrato</w:t>
            </w:r>
            <w:r w:rsidR="00495ED9"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,</w:t>
            </w:r>
            <w:r w:rsidR="00495ED9" w:rsidRPr="00D65284">
              <w:rPr>
                <w:rStyle w:val="normaltextrun"/>
                <w:sz w:val="20"/>
                <w:szCs w:val="20"/>
              </w:rPr>
              <w:t xml:space="preserve"> </w:t>
            </w:r>
            <w:r w:rsidR="00C43441" w:rsidRPr="00D65284">
              <w:rPr>
                <w:rStyle w:val="normaltextrun"/>
                <w:sz w:val="20"/>
                <w:szCs w:val="20"/>
              </w:rPr>
              <w:t>Data valida, Materia esistente</w:t>
            </w:r>
          </w:p>
        </w:tc>
        <w:tc>
          <w:tcPr>
            <w:tcW w:w="1160" w:type="pct"/>
            <w:shd w:val="clear" w:color="auto" w:fill="auto"/>
          </w:tcPr>
          <w:p w14:paraId="4F0F34F1" w14:textId="77777777" w:rsidR="00115021" w:rsidRPr="00D65284" w:rsidRDefault="00115021" w:rsidP="00115021">
            <w:pPr>
              <w:pStyle w:val="paragraph"/>
              <w:textAlignment w:val="baseline"/>
              <w:divId w:val="1375733913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“Luigi”, Cognome: “Bianchi”,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“30/11/1975”, CF: “BNCLGU75S30H703D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56ED03A" w14:textId="40292099" w:rsidR="00115021" w:rsidRPr="00D65284" w:rsidRDefault="00115021" w:rsidP="00115021">
            <w:pPr>
              <w:pStyle w:val="paragraph"/>
              <w:textAlignment w:val="baseline"/>
              <w:divId w:val="1655143508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“Salerno”, Email: </w:t>
            </w:r>
            <w:hyperlink r:id="rId62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luigibianchi75@gmail.com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57371045" w14:textId="3BB56118" w:rsidR="00115021" w:rsidRPr="00D65284" w:rsidRDefault="00115021" w:rsidP="00115021">
            <w:pPr>
              <w:pStyle w:val="paragraph"/>
              <w:textAlignment w:val="baseline"/>
              <w:divId w:val="1462920206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“338763435”,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l.bianchi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30”, Password: “BianchiPass3@”,</w:t>
            </w:r>
            <w:r w:rsidR="00495ED9"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r w:rsidR="00AC0BDE" w:rsidRPr="00D65284">
              <w:rPr>
                <w:rStyle w:val="normaltextrun"/>
                <w:rFonts w:ascii="Cambria" w:hAnsi="Cambria"/>
                <w:sz w:val="20"/>
                <w:szCs w:val="20"/>
              </w:rPr>
              <w:t>Materia: “1”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D815E21" w14:textId="767800AD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704D162" w14:textId="7FADB4EB" w:rsidR="00CB5E4A" w:rsidRPr="00D65284" w:rsidRDefault="002C3C0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cs="Calibri"/>
                <w:sz w:val="20"/>
                <w:szCs w:val="20"/>
              </w:rPr>
              <w:t>ret</w:t>
            </w:r>
            <w:proofErr w:type="spellEnd"/>
            <w:r w:rsidRPr="00D65284">
              <w:rPr>
                <w:rStyle w:val="normaltextrun"/>
                <w:rFonts w:cs="Calibri"/>
                <w:sz w:val="20"/>
                <w:szCs w:val="20"/>
              </w:rPr>
              <w:t xml:space="preserve"> =1</w:t>
            </w:r>
          </w:p>
        </w:tc>
        <w:tc>
          <w:tcPr>
            <w:tcW w:w="447" w:type="pct"/>
            <w:shd w:val="clear" w:color="auto" w:fill="auto"/>
          </w:tcPr>
          <w:p w14:paraId="6EE192B0" w14:textId="1B72D240" w:rsidR="00CB5E4A" w:rsidRPr="00D65284" w:rsidRDefault="0011502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Docente aggiunto al Sistema con I relativi privilegi e </w:t>
            </w:r>
            <w:r w:rsidR="00E12EEF" w:rsidRPr="00D65284">
              <w:rPr>
                <w:rStyle w:val="normaltextrun"/>
                <w:rFonts w:cs="Calibri"/>
                <w:sz w:val="20"/>
                <w:szCs w:val="20"/>
              </w:rPr>
              <w:t xml:space="preserve">le </w:t>
            </w:r>
            <w:r w:rsidR="00E5202E" w:rsidRPr="00D65284">
              <w:rPr>
                <w:rStyle w:val="normaltextrun"/>
                <w:rFonts w:cs="Calibri"/>
                <w:sz w:val="20"/>
                <w:szCs w:val="20"/>
              </w:rPr>
              <w:t xml:space="preserve">relative </w:t>
            </w:r>
            <w:r w:rsidR="00E12EEF" w:rsidRPr="00D65284">
              <w:rPr>
                <w:rStyle w:val="normaltextrun"/>
                <w:rFonts w:cs="Calibri"/>
                <w:sz w:val="20"/>
                <w:szCs w:val="20"/>
              </w:rPr>
              <w:t>materie insegnata</w:t>
            </w: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.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357" w:type="pct"/>
            <w:shd w:val="clear" w:color="auto" w:fill="auto"/>
          </w:tcPr>
          <w:p w14:paraId="5EC54DF7" w14:textId="17B6C435" w:rsidR="00CB5E4A" w:rsidRPr="00D65284" w:rsidRDefault="002C3C0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proofErr w:type="spellStart"/>
            <w:r w:rsidRPr="00D65284">
              <w:rPr>
                <w:rFonts w:ascii="Calibri" w:hAnsi="Calibri"/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rFonts w:ascii="Calibri" w:hAnsi="Calibri"/>
                <w:bCs/>
                <w:sz w:val="20"/>
                <w:szCs w:val="20"/>
              </w:rPr>
              <w:t>=</w:t>
            </w:r>
            <w:r w:rsidR="00BB3428" w:rsidRPr="00D65284">
              <w:rPr>
                <w:rFonts w:ascii="Calibri" w:hAnsi="Calibri"/>
                <w:bCs/>
                <w:sz w:val="20"/>
                <w:szCs w:val="20"/>
              </w:rPr>
              <w:t>1</w:t>
            </w:r>
          </w:p>
        </w:tc>
        <w:tc>
          <w:tcPr>
            <w:tcW w:w="535" w:type="pct"/>
            <w:shd w:val="clear" w:color="auto" w:fill="auto"/>
          </w:tcPr>
          <w:p w14:paraId="524CE973" w14:textId="5C619A62" w:rsidR="00CB5E4A" w:rsidRPr="00D65284" w:rsidRDefault="00E12EE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sz w:val="20"/>
                <w:szCs w:val="20"/>
              </w:rPr>
              <w:t>Docente aggiunto al sistema</w:t>
            </w:r>
            <w:r w:rsidR="00E5202E" w:rsidRPr="00D65284">
              <w:rPr>
                <w:rFonts w:ascii="Calibri" w:hAnsi="Calibri"/>
                <w:bCs/>
                <w:sz w:val="20"/>
                <w:szCs w:val="20"/>
              </w:rPr>
              <w:t xml:space="preserve"> con le relative materie insegnate</w:t>
            </w:r>
          </w:p>
        </w:tc>
        <w:tc>
          <w:tcPr>
            <w:tcW w:w="267" w:type="pct"/>
            <w:shd w:val="clear" w:color="auto" w:fill="auto"/>
          </w:tcPr>
          <w:p w14:paraId="6BA4D01E" w14:textId="3BCF312D" w:rsidR="00CB5E4A" w:rsidRPr="00D65284" w:rsidRDefault="008A0D52" w:rsidP="00CB5E4A">
            <w:pPr>
              <w:autoSpaceDE w:val="0"/>
              <w:rPr>
                <w:rFonts w:ascii="Calibri" w:hAnsi="Calibri"/>
                <w:bCs/>
                <w:color w:val="FF000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1059A593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6AC46F9F" w14:textId="340254CD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2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CFB1AC1" w14:textId="587C1004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Tutti input validi e Ruolo = “Alunno” 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2A7F5799" w14:textId="77777777" w:rsidR="00AD2A76" w:rsidRPr="00D65284" w:rsidRDefault="00AD2A76" w:rsidP="00AD2A76">
            <w:pPr>
              <w:pStyle w:val="paragraph"/>
              <w:textAlignment w:val="baseline"/>
              <w:divId w:val="2004358693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“Alunno”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183E187C" w14:textId="725062DE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13E13A2" w14:textId="53EEBF6D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Username non registrato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  <w:r w:rsidR="00DA3048" w:rsidRPr="00D65284">
              <w:rPr>
                <w:rStyle w:val="eop"/>
                <w:rFonts w:ascii="Calibri" w:hAnsi="Calibri" w:cs="Calibri"/>
                <w:sz w:val="20"/>
                <w:szCs w:val="20"/>
              </w:rPr>
              <w:t>e</w:t>
            </w:r>
            <w:r w:rsidR="00DA3048" w:rsidRPr="00D65284">
              <w:rPr>
                <w:rStyle w:val="eop"/>
                <w:rFonts w:cs="Calibri"/>
                <w:sz w:val="20"/>
                <w:szCs w:val="20"/>
              </w:rPr>
              <w:t xml:space="preserve"> classe esistente</w:t>
            </w:r>
          </w:p>
        </w:tc>
        <w:tc>
          <w:tcPr>
            <w:tcW w:w="1160" w:type="pct"/>
            <w:shd w:val="clear" w:color="auto" w:fill="auto"/>
          </w:tcPr>
          <w:p w14:paraId="0FD60B05" w14:textId="77777777" w:rsidR="00AD2A76" w:rsidRPr="00D65284" w:rsidRDefault="00AD2A76" w:rsidP="00AD2A76">
            <w:pPr>
              <w:pStyle w:val="paragraph"/>
              <w:textAlignment w:val="baseline"/>
              <w:divId w:val="1057437833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“Mario”, Cognome: “Rossi”,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“20/10/2001”,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RSSMRA01R20F839P”,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17168EE" w14:textId="77777777" w:rsidR="00AD2A76" w:rsidRPr="00D65284" w:rsidRDefault="00AD2A76" w:rsidP="00AD2A76">
            <w:pPr>
              <w:pStyle w:val="paragraph"/>
              <w:textAlignment w:val="baseline"/>
              <w:divId w:val="2137526587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3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mariorossi2001@gmail.com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6D32916" w14:textId="39A5E048" w:rsidR="00AD2A76" w:rsidRPr="00D65284" w:rsidRDefault="00AD2A76" w:rsidP="00AD2A76">
            <w:pPr>
              <w:pStyle w:val="paragraph"/>
              <w:textAlignment w:val="baseline"/>
              <w:divId w:val="66221878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“338765432”,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m.rossi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20”, Password: “ScuolaMario20@”, Ruolo: “Alunno”</w:t>
            </w:r>
            <w:r w:rsidR="00C10FF1" w:rsidRPr="00D65284">
              <w:rPr>
                <w:rStyle w:val="normaltextrun"/>
                <w:rFonts w:ascii="Cambria" w:hAnsi="Cambria"/>
                <w:sz w:val="20"/>
                <w:szCs w:val="20"/>
              </w:rPr>
              <w:t>, Classe: “1”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DDBF46E" w14:textId="77777777" w:rsidR="00AD2A76" w:rsidRPr="00D65284" w:rsidRDefault="00AD2A76" w:rsidP="00AD2A76">
            <w:pPr>
              <w:pStyle w:val="paragraph"/>
              <w:textAlignment w:val="baseline"/>
              <w:divId w:val="2048216972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6583E55F" w14:textId="3A3CE5B8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10035E35" w14:textId="4AA775F1" w:rsidR="00CB5E4A" w:rsidRPr="00D65284" w:rsidRDefault="002C3C0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cs="Calibri"/>
                <w:sz w:val="20"/>
                <w:szCs w:val="20"/>
                <w:lang w:val="en-GB"/>
              </w:rPr>
              <w:t>ret=1</w:t>
            </w:r>
          </w:p>
        </w:tc>
        <w:tc>
          <w:tcPr>
            <w:tcW w:w="447" w:type="pct"/>
            <w:shd w:val="clear" w:color="auto" w:fill="auto"/>
          </w:tcPr>
          <w:p w14:paraId="6C41D1EC" w14:textId="035D2D23" w:rsidR="00CB5E4A" w:rsidRPr="00D65284" w:rsidRDefault="00AD2A7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Alunno aggiunto al Sistema con I relativi privilegi a cui viene assegnata una matricola e viene specificata la classe di appartenenza.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357" w:type="pct"/>
            <w:shd w:val="clear" w:color="auto" w:fill="auto"/>
          </w:tcPr>
          <w:p w14:paraId="341F2D31" w14:textId="253DEC90" w:rsidR="00CB5E4A" w:rsidRPr="00D65284" w:rsidRDefault="002C3C01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proofErr w:type="spellStart"/>
            <w:r w:rsidRPr="00D65284">
              <w:rPr>
                <w:rFonts w:ascii="Calibri" w:hAnsi="Calibri"/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rFonts w:ascii="Calibri" w:hAnsi="Calibri"/>
                <w:bCs/>
                <w:sz w:val="20"/>
                <w:szCs w:val="20"/>
              </w:rPr>
              <w:t>=1</w:t>
            </w:r>
          </w:p>
        </w:tc>
        <w:tc>
          <w:tcPr>
            <w:tcW w:w="535" w:type="pct"/>
            <w:shd w:val="clear" w:color="auto" w:fill="auto"/>
          </w:tcPr>
          <w:p w14:paraId="2B157E5A" w14:textId="2073E118" w:rsidR="00CB5E4A" w:rsidRPr="00D65284" w:rsidRDefault="00CF7505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sz w:val="20"/>
                <w:szCs w:val="20"/>
              </w:rPr>
              <w:t>Alunno aggiunto al sistema con la matricola assegnata e la classe di appartenenza</w:t>
            </w:r>
          </w:p>
        </w:tc>
        <w:tc>
          <w:tcPr>
            <w:tcW w:w="267" w:type="pct"/>
            <w:shd w:val="clear" w:color="auto" w:fill="auto"/>
          </w:tcPr>
          <w:p w14:paraId="729D1C75" w14:textId="6CC9E70D" w:rsidR="00CB5E4A" w:rsidRPr="00D65284" w:rsidRDefault="006D6D39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073E8FF2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5A31AFA0" w14:textId="53DD8869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3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3F2B61F2" w14:textId="74C70C84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Tutti input validi e Ruolo = “Genitore”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13382522" w14:textId="77777777" w:rsidR="00096CE8" w:rsidRPr="00D65284" w:rsidRDefault="00096CE8" w:rsidP="00096CE8">
            <w:pPr>
              <w:pStyle w:val="paragraph"/>
              <w:textAlignment w:val="baseline"/>
              <w:divId w:val="845634133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7E594C10" w14:textId="6BF54285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42C80922" w14:textId="23021DAC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Username non registrato </w:t>
            </w:r>
            <w:r w:rsidRPr="00D65284">
              <w:rPr>
                <w:rStyle w:val="normaltextrun"/>
                <w:rFonts w:cs="Calibri"/>
                <w:sz w:val="20"/>
                <w:szCs w:val="20"/>
              </w:rPr>
              <w:t xml:space="preserve">e matricola del figlio </w:t>
            </w:r>
            <w:r w:rsidR="00CF7505" w:rsidRPr="00D65284">
              <w:rPr>
                <w:rStyle w:val="normaltextrun"/>
                <w:rFonts w:cs="Calibri"/>
                <w:sz w:val="20"/>
                <w:szCs w:val="20"/>
              </w:rPr>
              <w:t>esistente e non associata a nessun genitore</w:t>
            </w:r>
          </w:p>
        </w:tc>
        <w:tc>
          <w:tcPr>
            <w:tcW w:w="1160" w:type="pct"/>
            <w:shd w:val="clear" w:color="auto" w:fill="auto"/>
          </w:tcPr>
          <w:p w14:paraId="6A5D432A" w14:textId="77777777" w:rsidR="00096CE8" w:rsidRPr="00D65284" w:rsidRDefault="00096CE8" w:rsidP="00096CE8">
            <w:pPr>
              <w:pStyle w:val="paragraph"/>
              <w:textAlignment w:val="baseline"/>
              <w:divId w:val="169996992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6E69AE5" w14:textId="77777777" w:rsidR="00096CE8" w:rsidRPr="00D65284" w:rsidRDefault="00096CE8" w:rsidP="00096CE8">
            <w:pPr>
              <w:pStyle w:val="paragraph"/>
              <w:textAlignment w:val="baseline"/>
              <w:divId w:val="326060561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4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7D1079A" w14:textId="5DF7C9C2" w:rsidR="00096CE8" w:rsidRPr="00D65284" w:rsidRDefault="00096CE8" w:rsidP="00096CE8">
            <w:pPr>
              <w:pStyle w:val="paragraph"/>
              <w:textAlignment w:val="baseline"/>
              <w:divId w:val="179659578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“IstitutoCarla80”, Ruolo: “Genitore”</w:t>
            </w:r>
            <w:r w:rsidR="00CF7505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0F1338FE" w14:textId="191D7291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6F7E215E" w14:textId="2AA7A6DE" w:rsidR="00CB5E4A" w:rsidRPr="00D65284" w:rsidRDefault="00F72D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=1</w:t>
            </w:r>
          </w:p>
        </w:tc>
        <w:tc>
          <w:tcPr>
            <w:tcW w:w="447" w:type="pct"/>
            <w:shd w:val="clear" w:color="auto" w:fill="auto"/>
          </w:tcPr>
          <w:p w14:paraId="54D2FCB9" w14:textId="1A4772C5" w:rsidR="00CB5E4A" w:rsidRPr="00D65284" w:rsidRDefault="00096C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Genitore aggiunto al Sistema con I relativi privilegi e viene specificata la matricola dello studente di cui è genitore.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357" w:type="pct"/>
            <w:shd w:val="clear" w:color="auto" w:fill="auto"/>
          </w:tcPr>
          <w:p w14:paraId="3D361C80" w14:textId="7B746B45" w:rsidR="00CB5E4A" w:rsidRPr="00D65284" w:rsidRDefault="00CF7505" w:rsidP="00CB5E4A">
            <w:pPr>
              <w:tabs>
                <w:tab w:val="left" w:pos="773"/>
              </w:tabs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proofErr w:type="spellStart"/>
            <w:r w:rsidRPr="00D65284">
              <w:rPr>
                <w:rFonts w:ascii="Calibri" w:hAnsi="Calibri"/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rFonts w:ascii="Calibri" w:hAnsi="Calibri"/>
                <w:bCs/>
                <w:sz w:val="20"/>
                <w:szCs w:val="20"/>
              </w:rPr>
              <w:t>=1</w:t>
            </w:r>
          </w:p>
        </w:tc>
        <w:tc>
          <w:tcPr>
            <w:tcW w:w="535" w:type="pct"/>
            <w:shd w:val="clear" w:color="auto" w:fill="auto"/>
          </w:tcPr>
          <w:p w14:paraId="5FF0256D" w14:textId="7B9F62F9" w:rsidR="00CB5E4A" w:rsidRPr="00D65284" w:rsidRDefault="00CF7505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sz w:val="20"/>
                <w:szCs w:val="20"/>
              </w:rPr>
              <w:t>Genitore aggiunto al sistema e associato alla matricola del figlio inserita.</w:t>
            </w:r>
          </w:p>
        </w:tc>
        <w:tc>
          <w:tcPr>
            <w:tcW w:w="267" w:type="pct"/>
            <w:shd w:val="clear" w:color="auto" w:fill="auto"/>
          </w:tcPr>
          <w:p w14:paraId="1AD8B904" w14:textId="055A5E02" w:rsidR="00CB5E4A" w:rsidRPr="00D65284" w:rsidRDefault="005360E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41FA27B6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0624E0F4" w14:textId="158C9621" w:rsidR="00CB5E4A" w:rsidRPr="00D65284" w:rsidRDefault="00006023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4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4FD6A04B" w14:textId="4D683B71" w:rsidR="00CB5E4A" w:rsidRPr="00D65284" w:rsidRDefault="00006023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Nome stringa di caratteri che inizia con una minuscola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32BD3485" w14:textId="77777777" w:rsidR="00006023" w:rsidRPr="00D65284" w:rsidRDefault="00006023" w:rsidP="00006023">
            <w:pPr>
              <w:pStyle w:val="paragraph"/>
              <w:textAlignment w:val="baseline"/>
              <w:divId w:val="1986859186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stringa che inizia con minuscola [ERROR},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77D04B2A" w14:textId="1F949D52" w:rsidR="00CB5E4A" w:rsidRPr="00D65284" w:rsidRDefault="00006023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CE07602" w14:textId="236425D0" w:rsidR="00CB5E4A" w:rsidRPr="00D65284" w:rsidRDefault="00006023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540B59EE" w14:textId="77777777" w:rsidR="00006023" w:rsidRPr="00D65284" w:rsidRDefault="00006023" w:rsidP="00006023">
            <w:pPr>
              <w:pStyle w:val="paragraph"/>
              <w:textAlignment w:val="baseline"/>
              <w:divId w:val="42639179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{Nome: “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5285D03C" w14:textId="77777777" w:rsidR="00006023" w:rsidRPr="00D65284" w:rsidRDefault="00006023" w:rsidP="00006023">
            <w:pPr>
              <w:pStyle w:val="paragraph"/>
              <w:textAlignment w:val="baseline"/>
              <w:divId w:val="626087968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5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292604A" w14:textId="2FC45700" w:rsidR="00006023" w:rsidRPr="00D65284" w:rsidRDefault="00006023" w:rsidP="00006023">
            <w:pPr>
              <w:pStyle w:val="paragraph"/>
              <w:textAlignment w:val="baseline"/>
              <w:divId w:val="1665821201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112AD3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A1BE5FF" w14:textId="7484F68F" w:rsidR="00CB5E4A" w:rsidRPr="00D65284" w:rsidRDefault="00006023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03E2F095" w14:textId="77777777" w:rsidR="00546B13" w:rsidRPr="00D65284" w:rsidRDefault="00673425" w:rsidP="00546B1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</w:t>
            </w:r>
            <w:r w:rsidR="00765798" w:rsidRPr="00D65284">
              <w:rPr>
                <w:bCs/>
                <w:sz w:val="20"/>
                <w:szCs w:val="20"/>
              </w:rPr>
              <w:t>-2</w:t>
            </w:r>
            <w:r w:rsidR="00784FA9" w:rsidRPr="00D65284">
              <w:rPr>
                <w:bCs/>
                <w:sz w:val="20"/>
                <w:szCs w:val="20"/>
              </w:rPr>
              <w:t xml:space="preserve"> e </w:t>
            </w:r>
            <w:r w:rsidR="00546B13" w:rsidRPr="00D65284">
              <w:rPr>
                <w:bCs/>
                <w:sz w:val="20"/>
                <w:szCs w:val="20"/>
              </w:rPr>
              <w:t>"Il nome deve iniziare con una maiuscola"</w:t>
            </w:r>
          </w:p>
          <w:p w14:paraId="3B53351D" w14:textId="34342C84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02296C56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008D27D7" w14:textId="77777777" w:rsidR="00546B13" w:rsidRPr="00D65284" w:rsidRDefault="00546B13" w:rsidP="00546B1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=-2 e "Il nome deve iniziare con una maiuscola"</w:t>
            </w:r>
          </w:p>
          <w:p w14:paraId="0A2DC7B5" w14:textId="7B5ED7E3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19532188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253A2069" w14:textId="76D527EC" w:rsidR="00CB5E4A" w:rsidRPr="00D65284" w:rsidRDefault="005360E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2CD464C2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34D23EDB" w14:textId="627BE1D8" w:rsidR="00CB5E4A" w:rsidRPr="00D65284" w:rsidRDefault="00E016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5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0C22F87" w14:textId="4593F9CE" w:rsidR="00CB5E4A" w:rsidRPr="00D65284" w:rsidRDefault="00E016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Nome stringa vuota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58E3219C" w14:textId="77777777" w:rsidR="00E01604" w:rsidRPr="00D65284" w:rsidRDefault="00E01604" w:rsidP="00E01604">
            <w:pPr>
              <w:pStyle w:val="paragraph"/>
              <w:textAlignment w:val="baseline"/>
              <w:divId w:val="128234307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stringa vuota [ERROR},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</w:t>
            </w: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34A60AF6" w14:textId="1C8D4C58" w:rsidR="00CB5E4A" w:rsidRPr="00D65284" w:rsidRDefault="00E016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0FF4CB1" w14:textId="73B68A4E" w:rsidR="00CB5E4A" w:rsidRPr="00D65284" w:rsidRDefault="00E016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lastRenderedPageBreak/>
              <w:t> </w:t>
            </w:r>
          </w:p>
        </w:tc>
        <w:tc>
          <w:tcPr>
            <w:tcW w:w="1160" w:type="pct"/>
            <w:shd w:val="clear" w:color="auto" w:fill="auto"/>
          </w:tcPr>
          <w:p w14:paraId="3CE4D756" w14:textId="77777777" w:rsidR="00E01604" w:rsidRPr="00D65284" w:rsidRDefault="00E01604" w:rsidP="00E01604">
            <w:pPr>
              <w:pStyle w:val="paragraph"/>
              <w:textAlignment w:val="baseline"/>
              <w:divId w:val="184597737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</w:t>
            </w:r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“ ”</w:t>
            </w:r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225C19B" w14:textId="77777777" w:rsidR="00E01604" w:rsidRPr="00D65284" w:rsidRDefault="00E01604" w:rsidP="00E01604">
            <w:pPr>
              <w:pStyle w:val="paragraph"/>
              <w:textAlignment w:val="baseline"/>
              <w:divId w:val="2084983872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6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D811619" w14:textId="3C4F8957" w:rsidR="00E01604" w:rsidRPr="00D65284" w:rsidRDefault="00E01604" w:rsidP="00E01604">
            <w:pPr>
              <w:pStyle w:val="paragraph"/>
              <w:textAlignment w:val="baseline"/>
              <w:divId w:val="69469820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13”, Password: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lastRenderedPageBreak/>
              <w:t>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“Genitore”, Matricola: 1}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D2E1906" w14:textId="0C399F2B" w:rsidR="00CB5E4A" w:rsidRPr="00D65284" w:rsidRDefault="00E0160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7877D65F" w14:textId="2F3AEA20" w:rsidR="00E01604" w:rsidRPr="00D65284" w:rsidRDefault="00E01604" w:rsidP="00E01604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lastRenderedPageBreak/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=-2 e "Nome vuoto"</w:t>
            </w:r>
          </w:p>
          <w:p w14:paraId="2C82E0EF" w14:textId="24414EC6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33FBFDED" w14:textId="2867EF8D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46249F97" w14:textId="16603C1E" w:rsidR="00E01604" w:rsidRPr="00D65284" w:rsidRDefault="00E01604" w:rsidP="00E01604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=-2 e "Nome vuoto"</w:t>
            </w:r>
          </w:p>
          <w:p w14:paraId="6549436A" w14:textId="365DC393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46AC1CF0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53DEFE73" w14:textId="6A698796" w:rsidR="00CB5E4A" w:rsidRPr="00D65284" w:rsidRDefault="005360E6" w:rsidP="00CB5E4A">
            <w:pPr>
              <w:autoSpaceDE w:val="0"/>
              <w:rPr>
                <w:rFonts w:ascii="Calibri" w:hAnsi="Calibri"/>
                <w:b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559BE579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6B2A3E4A" w14:textId="4B7FC16E" w:rsidR="00CB5E4A" w:rsidRPr="00D65284" w:rsidRDefault="001E29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6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4EA49897" w14:textId="7F2C7FAF" w:rsidR="00CB5E4A" w:rsidRPr="00D65284" w:rsidRDefault="001E29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Nome stringa di lunghezza &gt;100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692B5DE6" w14:textId="77777777" w:rsidR="001E29E8" w:rsidRPr="00D65284" w:rsidRDefault="001E29E8" w:rsidP="001E29E8">
            <w:pPr>
              <w:pStyle w:val="paragraph"/>
              <w:textAlignment w:val="baseline"/>
              <w:divId w:val="113221225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stringa &gt; 100 [ERROR},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1B7EAE80" w14:textId="3FBE2E2D" w:rsidR="00CB5E4A" w:rsidRPr="00D65284" w:rsidRDefault="001E29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5F92F93" w14:textId="7DFE4438" w:rsidR="00CB5E4A" w:rsidRPr="00D65284" w:rsidRDefault="001E29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1E8C0A50" w14:textId="77777777" w:rsidR="001E29E8" w:rsidRPr="00D65284" w:rsidRDefault="001E29E8" w:rsidP="001E29E8">
            <w:pPr>
              <w:pStyle w:val="paragraph"/>
              <w:textAlignment w:val="baseline"/>
              <w:divId w:val="180920228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</w:t>
            </w:r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“ Carla</w:t>
            </w:r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 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Carla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D745D2D" w14:textId="77777777" w:rsidR="001E29E8" w:rsidRPr="00D65284" w:rsidRDefault="001E29E8" w:rsidP="001E29E8">
            <w:pPr>
              <w:pStyle w:val="paragraph"/>
              <w:textAlignment w:val="baseline"/>
              <w:divId w:val="1488744991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7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4277770" w14:textId="394C8778" w:rsidR="001E29E8" w:rsidRPr="00D65284" w:rsidRDefault="001E29E8" w:rsidP="001E29E8">
            <w:pPr>
              <w:pStyle w:val="paragraph"/>
              <w:textAlignment w:val="baseline"/>
              <w:divId w:val="1036546417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“Genitore”, Matricola: 1}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3A31AC2" w14:textId="291DF9B4" w:rsidR="00CB5E4A" w:rsidRPr="00D65284" w:rsidRDefault="001E29E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42287B10" w14:textId="257AEFC6" w:rsidR="001E29E8" w:rsidRPr="00D65284" w:rsidRDefault="001E29E8" w:rsidP="001E29E8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=-2 e "Nome </w:t>
            </w:r>
            <w:r w:rsidR="00190727" w:rsidRPr="00D65284">
              <w:rPr>
                <w:bCs/>
                <w:sz w:val="20"/>
                <w:szCs w:val="20"/>
              </w:rPr>
              <w:t>non valido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43463DB9" w14:textId="744625E3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78BAB35A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2605E98F" w14:textId="30566308" w:rsidR="001E29E8" w:rsidRPr="00D65284" w:rsidRDefault="001E29E8" w:rsidP="001E29E8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=-2 e "Nome </w:t>
            </w:r>
            <w:r w:rsidR="00190727" w:rsidRPr="00D65284">
              <w:rPr>
                <w:bCs/>
                <w:sz w:val="20"/>
                <w:szCs w:val="20"/>
              </w:rPr>
              <w:t>non valido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2D7F7909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0E531322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2411B00F" w14:textId="6D837342" w:rsidR="00CB5E4A" w:rsidRPr="00D65284" w:rsidRDefault="005360E6" w:rsidP="00CB5E4A">
            <w:pPr>
              <w:autoSpaceDE w:val="0"/>
              <w:rPr>
                <w:rFonts w:ascii="Calibri" w:hAnsi="Calibri"/>
                <w:bCs/>
                <w:color w:val="FF000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3EE2B364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58BF2B5F" w14:textId="17DC6622" w:rsidR="00CB5E4A" w:rsidRPr="00D65284" w:rsidRDefault="00892E1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7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38EFC23D" w14:textId="7D46DA93" w:rsidR="00CB5E4A" w:rsidRPr="00D65284" w:rsidRDefault="00892E1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Cognome stringa di caratteri che inizia con una minuscola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223C2A65" w14:textId="77777777" w:rsidR="00892E14" w:rsidRPr="00D65284" w:rsidRDefault="00892E14" w:rsidP="00892E14">
            <w:pPr>
              <w:pStyle w:val="paragraph"/>
              <w:textAlignment w:val="baseline"/>
              <w:divId w:val="1189413783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stringa che inizia con minuscola [ERROR},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60FB791F" w14:textId="79333B3B" w:rsidR="00CB5E4A" w:rsidRPr="00D65284" w:rsidRDefault="00892E1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A6287BC" w14:textId="3D743EC5" w:rsidR="00CB5E4A" w:rsidRPr="00D65284" w:rsidRDefault="00892E1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2F98DA9E" w14:textId="77777777" w:rsidR="00892E14" w:rsidRPr="00D65284" w:rsidRDefault="00892E14" w:rsidP="00892E14">
            <w:pPr>
              <w:pStyle w:val="paragraph"/>
              <w:textAlignment w:val="baseline"/>
              <w:divId w:val="47495898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607AB14" w14:textId="77777777" w:rsidR="00892E14" w:rsidRPr="00D65284" w:rsidRDefault="00892E14" w:rsidP="00892E14">
            <w:pPr>
              <w:pStyle w:val="paragraph"/>
              <w:textAlignment w:val="baseline"/>
              <w:divId w:val="2098356093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8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F3AE346" w14:textId="2ACC0CDC" w:rsidR="00892E14" w:rsidRPr="00D65284" w:rsidRDefault="00892E14" w:rsidP="00892E14">
            <w:pPr>
              <w:pStyle w:val="paragraph"/>
              <w:textAlignment w:val="baseline"/>
              <w:divId w:val="1781753242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4468B8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0FDF93C" w14:textId="512DD96F" w:rsidR="00CB5E4A" w:rsidRPr="00D65284" w:rsidRDefault="00892E14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0E5B237E" w14:textId="7ABF0EE9" w:rsidR="00892E14" w:rsidRPr="00D65284" w:rsidRDefault="00892E14" w:rsidP="00892E14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D735FD" w:rsidRPr="00D65284">
              <w:rPr>
                <w:bCs/>
                <w:sz w:val="20"/>
                <w:szCs w:val="20"/>
              </w:rPr>
              <w:t>5</w:t>
            </w:r>
            <w:r w:rsidRPr="00D65284">
              <w:rPr>
                <w:bCs/>
                <w:sz w:val="20"/>
                <w:szCs w:val="20"/>
              </w:rPr>
              <w:t xml:space="preserve"> e "Il </w:t>
            </w:r>
            <w:r w:rsidR="00520C71" w:rsidRPr="00D65284">
              <w:rPr>
                <w:bCs/>
                <w:sz w:val="20"/>
                <w:szCs w:val="20"/>
              </w:rPr>
              <w:t>cog</w:t>
            </w:r>
            <w:r w:rsidRPr="00D65284">
              <w:rPr>
                <w:bCs/>
                <w:sz w:val="20"/>
                <w:szCs w:val="20"/>
              </w:rPr>
              <w:t>nome deve iniziare con una maiuscola"</w:t>
            </w:r>
          </w:p>
          <w:p w14:paraId="4A4F46A4" w14:textId="72750559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5E55E53B" w14:textId="1A221EEC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50F64637" w14:textId="6D7C12A4" w:rsidR="00892E14" w:rsidRPr="00D65284" w:rsidRDefault="00892E14" w:rsidP="00892E14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D735FD" w:rsidRPr="00D65284">
              <w:rPr>
                <w:bCs/>
                <w:sz w:val="20"/>
                <w:szCs w:val="20"/>
              </w:rPr>
              <w:t>5</w:t>
            </w:r>
            <w:r w:rsidRPr="00D65284">
              <w:rPr>
                <w:bCs/>
                <w:sz w:val="20"/>
                <w:szCs w:val="20"/>
              </w:rPr>
              <w:t xml:space="preserve"> e "Il </w:t>
            </w:r>
            <w:r w:rsidR="00520C71" w:rsidRPr="00D65284">
              <w:rPr>
                <w:bCs/>
                <w:sz w:val="20"/>
                <w:szCs w:val="20"/>
              </w:rPr>
              <w:t>cog</w:t>
            </w:r>
            <w:r w:rsidRPr="00D65284">
              <w:rPr>
                <w:bCs/>
                <w:sz w:val="20"/>
                <w:szCs w:val="20"/>
              </w:rPr>
              <w:t>nome deve iniziare con una maiuscola"</w:t>
            </w:r>
          </w:p>
          <w:p w14:paraId="2047F89A" w14:textId="596D4B80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04190291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4E842740" w14:textId="66E9AF26" w:rsidR="00CB5E4A" w:rsidRPr="00D65284" w:rsidRDefault="005360E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41393158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1A08E7CF" w14:textId="1940A668" w:rsidR="00CB5E4A" w:rsidRPr="00D65284" w:rsidRDefault="004468B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8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2B1B9ED" w14:textId="603C9E26" w:rsidR="00CB5E4A" w:rsidRPr="00D65284" w:rsidRDefault="004468B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Cognome stringa vuota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108C04C1" w14:textId="77777777" w:rsidR="004468B8" w:rsidRPr="00D65284" w:rsidRDefault="004468B8" w:rsidP="004468B8">
            <w:pPr>
              <w:pStyle w:val="paragraph"/>
              <w:textAlignment w:val="baseline"/>
              <w:divId w:val="1354267555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stringa vuota [ERROR},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5736AF1C" w14:textId="669F17A2" w:rsidR="00CB5E4A" w:rsidRPr="00D65284" w:rsidRDefault="004468B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7E8A23B" w14:textId="005A928C" w:rsidR="00CB5E4A" w:rsidRPr="00D65284" w:rsidRDefault="004468B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2DB4BF88" w14:textId="77777777" w:rsidR="004468B8" w:rsidRPr="00D65284" w:rsidRDefault="004468B8" w:rsidP="004468B8">
            <w:pPr>
              <w:pStyle w:val="paragraph"/>
              <w:textAlignment w:val="baseline"/>
              <w:divId w:val="200450746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</w:t>
            </w:r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“ ”</w:t>
            </w:r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0A248081" w14:textId="77777777" w:rsidR="004468B8" w:rsidRPr="00D65284" w:rsidRDefault="004468B8" w:rsidP="004468B8">
            <w:pPr>
              <w:pStyle w:val="paragraph"/>
              <w:textAlignment w:val="baseline"/>
              <w:divId w:val="142757430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69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5628A4A" w14:textId="28D05191" w:rsidR="004468B8" w:rsidRPr="00D65284" w:rsidRDefault="004468B8" w:rsidP="004468B8">
            <w:pPr>
              <w:pStyle w:val="paragraph"/>
              <w:textAlignment w:val="baseline"/>
              <w:divId w:val="50987568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“Genitore”, Matricola: 1}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2A4A233" w14:textId="205FFFEB" w:rsidR="00CB5E4A" w:rsidRPr="00D65284" w:rsidRDefault="004468B8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4F1B397E" w14:textId="666E3C3E" w:rsidR="004468B8" w:rsidRPr="00D65284" w:rsidRDefault="004468B8" w:rsidP="004468B8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=-5 e "</w:t>
            </w:r>
            <w:r w:rsidR="004353F9" w:rsidRPr="00D65284">
              <w:rPr>
                <w:bCs/>
                <w:sz w:val="20"/>
                <w:szCs w:val="20"/>
              </w:rPr>
              <w:t>cognome 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60EF6687" w14:textId="3B3A855E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5B3D2760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62798883" w14:textId="1060531E" w:rsidR="004468B8" w:rsidRPr="00D65284" w:rsidRDefault="004468B8" w:rsidP="004468B8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=-5 e "</w:t>
            </w:r>
            <w:r w:rsidR="00EB014A" w:rsidRPr="00D65284">
              <w:rPr>
                <w:bCs/>
                <w:sz w:val="20"/>
                <w:szCs w:val="20"/>
              </w:rPr>
              <w:t>cognome 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541C8203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64B49BC2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7FC8462D" w14:textId="2DF12E88" w:rsidR="00CB5E4A" w:rsidRPr="00D65284" w:rsidRDefault="005360E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08B41A90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4A26E6B1" w14:textId="1C64A381" w:rsidR="00CB5E4A" w:rsidRPr="00D65284" w:rsidRDefault="0095551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9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16CF974" w14:textId="5BE15A63" w:rsidR="00CB5E4A" w:rsidRPr="00D65284" w:rsidRDefault="0095551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Cognome stringa di lunghezza &gt;100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6F556F97" w14:textId="77777777" w:rsidR="0095551F" w:rsidRPr="00D65284" w:rsidRDefault="0095551F" w:rsidP="0095551F">
            <w:pPr>
              <w:pStyle w:val="paragraph"/>
              <w:textAlignment w:val="baseline"/>
              <w:divId w:val="44641664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stringa &gt; 100 [ERROR},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5CAAB938" w14:textId="3BA6D5B6" w:rsidR="00CB5E4A" w:rsidRPr="00D65284" w:rsidRDefault="0095551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1C9090A2" w14:textId="0A6189A7" w:rsidR="00CB5E4A" w:rsidRPr="00D65284" w:rsidRDefault="0095551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5AEA79AC" w14:textId="77777777" w:rsidR="0095551F" w:rsidRPr="00D65284" w:rsidRDefault="0095551F" w:rsidP="0095551F">
            <w:pPr>
              <w:pStyle w:val="paragraph"/>
              <w:textAlignment w:val="baseline"/>
              <w:divId w:val="781801751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Viola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04AA98D" w14:textId="77777777" w:rsidR="0095551F" w:rsidRPr="00D65284" w:rsidRDefault="0095551F" w:rsidP="0095551F">
            <w:pPr>
              <w:pStyle w:val="paragraph"/>
              <w:textAlignment w:val="baseline"/>
              <w:divId w:val="163972142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0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B577FE7" w14:textId="38986B79" w:rsidR="0095551F" w:rsidRPr="00D65284" w:rsidRDefault="0095551F" w:rsidP="0095551F">
            <w:pPr>
              <w:pStyle w:val="paragraph"/>
              <w:textAlignment w:val="baseline"/>
              <w:divId w:val="132593685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“Genitore”, Matricola: 1}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10950EB" w14:textId="66D2C085" w:rsidR="00CB5E4A" w:rsidRPr="00D65284" w:rsidRDefault="0095551F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E9E7C9F" w14:textId="7BCA7B24" w:rsidR="0095551F" w:rsidRPr="00D65284" w:rsidRDefault="0095551F" w:rsidP="0095551F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=-5 e "cognome </w:t>
            </w:r>
            <w:r w:rsidR="00BB1E48" w:rsidRPr="00D65284">
              <w:rPr>
                <w:bCs/>
                <w:sz w:val="20"/>
                <w:szCs w:val="20"/>
              </w:rPr>
              <w:t>non valido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0D723ECF" w14:textId="2FDA23DC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72E0535A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011FC777" w14:textId="74459F84" w:rsidR="0095551F" w:rsidRPr="00D65284" w:rsidRDefault="0095551F" w:rsidP="0095551F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=-5 e "cognome </w:t>
            </w:r>
            <w:r w:rsidR="00BB1E48" w:rsidRPr="00D65284">
              <w:rPr>
                <w:bCs/>
                <w:sz w:val="20"/>
                <w:szCs w:val="20"/>
              </w:rPr>
              <w:t>non valido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22EAA0D4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1E28A5AE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1868D4B0" w14:textId="1892D633" w:rsidR="00CB5E4A" w:rsidRPr="00D65284" w:rsidRDefault="005360E6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4CD6E082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006BC9C1" w14:textId="0F58D16C" w:rsidR="00CB5E4A" w:rsidRPr="00D65284" w:rsidRDefault="00715522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</w:t>
            </w:r>
            <w:r w:rsidR="00254BEE"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0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42279082" w14:textId="6E432B5C" w:rsidR="00CB5E4A" w:rsidRPr="00D65284" w:rsidRDefault="00715522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Codice Fiscale stringa alfanumerica di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lunghezza !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= 16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21E3676D" w14:textId="77777777" w:rsidR="00715522" w:rsidRPr="00D65284" w:rsidRDefault="00715522" w:rsidP="00715522">
            <w:pPr>
              <w:pStyle w:val="paragraph"/>
              <w:textAlignment w:val="baseline"/>
              <w:divId w:val="21778378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</w:t>
            </w:r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valido ,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!= 16 [ERROR],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02DFA931" w14:textId="2C0395F1" w:rsidR="00CB5E4A" w:rsidRPr="00D65284" w:rsidRDefault="00715522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96A7333" w14:textId="209C141F" w:rsidR="00CB5E4A" w:rsidRPr="00D65284" w:rsidRDefault="00715522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lastRenderedPageBreak/>
              <w:t> </w:t>
            </w:r>
          </w:p>
        </w:tc>
        <w:tc>
          <w:tcPr>
            <w:tcW w:w="1160" w:type="pct"/>
            <w:shd w:val="clear" w:color="auto" w:fill="auto"/>
          </w:tcPr>
          <w:p w14:paraId="1EBCAD60" w14:textId="77777777" w:rsidR="00715522" w:rsidRPr="00D65284" w:rsidRDefault="00715522" w:rsidP="00715522">
            <w:pPr>
              <w:pStyle w:val="paragraph"/>
              <w:textAlignment w:val="baseline"/>
              <w:divId w:val="122391007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CRLVLI80H53F839Z910”,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4753F39F" w14:textId="77777777" w:rsidR="00715522" w:rsidRPr="00D65284" w:rsidRDefault="00715522" w:rsidP="00715522">
            <w:pPr>
              <w:pStyle w:val="paragraph"/>
              <w:textAlignment w:val="baseline"/>
              <w:divId w:val="2126146509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1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AB5F9FE" w14:textId="15C3D5EF" w:rsidR="00715522" w:rsidRPr="00D65284" w:rsidRDefault="00715522" w:rsidP="00715522">
            <w:pPr>
              <w:pStyle w:val="paragraph"/>
              <w:textAlignment w:val="baseline"/>
              <w:divId w:val="1194079230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lastRenderedPageBreak/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385401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3D2406C" w14:textId="3244804F" w:rsidR="00CB5E4A" w:rsidRPr="00D65284" w:rsidRDefault="00715522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34A6E422" w14:textId="5FDA2FA7" w:rsidR="005E66F9" w:rsidRPr="00D65284" w:rsidRDefault="00715522" w:rsidP="00291A75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lastRenderedPageBreak/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291A75" w:rsidRPr="00D65284">
              <w:rPr>
                <w:bCs/>
                <w:sz w:val="20"/>
                <w:szCs w:val="20"/>
              </w:rPr>
              <w:t>6</w:t>
            </w:r>
            <w:r w:rsidRPr="00D65284">
              <w:rPr>
                <w:bCs/>
                <w:sz w:val="20"/>
                <w:szCs w:val="20"/>
              </w:rPr>
              <w:t xml:space="preserve"> e </w:t>
            </w:r>
            <w:r w:rsidR="005E66F9" w:rsidRPr="00D65284">
              <w:rPr>
                <w:bCs/>
                <w:sz w:val="20"/>
                <w:szCs w:val="20"/>
              </w:rPr>
              <w:t>"Codice fiscale: lunghezza non valida"</w:t>
            </w:r>
          </w:p>
          <w:p w14:paraId="2C6164A1" w14:textId="018ABBB4" w:rsidR="00715522" w:rsidRPr="00D65284" w:rsidRDefault="00715522" w:rsidP="00291A75">
            <w:pPr>
              <w:autoSpaceDE w:val="0"/>
              <w:rPr>
                <w:bCs/>
                <w:sz w:val="20"/>
                <w:szCs w:val="20"/>
              </w:rPr>
            </w:pPr>
          </w:p>
          <w:p w14:paraId="13FE585D" w14:textId="0168CBDC" w:rsidR="00CB5E4A" w:rsidRPr="00D65284" w:rsidRDefault="00CB5E4A" w:rsidP="00CB5E4A">
            <w:pPr>
              <w:autoSpaceDE w:val="0"/>
              <w:rPr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1F909532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22AF340A" w14:textId="77777777" w:rsidR="00A071C2" w:rsidRPr="00D65284" w:rsidRDefault="00A071C2" w:rsidP="00A071C2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=-6 e "Codice fiscale: lunghezza non valida"</w:t>
            </w:r>
          </w:p>
          <w:p w14:paraId="08B8557E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22B46A56" w14:textId="77777777" w:rsidR="00CB5E4A" w:rsidRPr="00D65284" w:rsidRDefault="00CB5E4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7E603B7B" w14:textId="460ECBA5" w:rsidR="00CB5E4A" w:rsidRPr="00D65284" w:rsidRDefault="009E1DFA" w:rsidP="00CB5E4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32E4BD66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0767A956" w14:textId="4EDBEC87" w:rsidR="009B3263" w:rsidRPr="00D65284" w:rsidRDefault="009B3263" w:rsidP="009B32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11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ED807EF" w14:textId="3BF84926" w:rsidR="009B3263" w:rsidRPr="00D65284" w:rsidRDefault="009B3263" w:rsidP="009B3263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Codice Fiscale composta da simboli non validi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3F1AFB97" w14:textId="77777777" w:rsidR="009B3263" w:rsidRPr="00D65284" w:rsidRDefault="009B3263" w:rsidP="009B3263">
            <w:pPr>
              <w:pStyle w:val="paragraph"/>
              <w:textAlignment w:val="baseline"/>
              <w:divId w:val="95244041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</w:t>
            </w:r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valido ,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!= 16 [ERROR],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30B51E70" w14:textId="09329FF5" w:rsidR="009B3263" w:rsidRPr="00D65284" w:rsidRDefault="009B3263" w:rsidP="009B32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F5D7486" w14:textId="762F3425" w:rsidR="009B3263" w:rsidRPr="00D65284" w:rsidRDefault="009B3263" w:rsidP="009B3263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0AE21332" w14:textId="77777777" w:rsidR="00A9463B" w:rsidRPr="00D65284" w:rsidRDefault="009B3263" w:rsidP="00A9463B">
            <w:pPr>
              <w:pStyle w:val="paragraph"/>
              <w:textAlignment w:val="baseline"/>
              <w:divId w:val="85000829"/>
              <w:rPr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Fonts w:ascii="Cambria" w:hAnsi="Cambria"/>
                <w:sz w:val="20"/>
                <w:szCs w:val="20"/>
              </w:rPr>
              <w:t>CR%L&amp;80/5&amp;F8$</w:t>
            </w:r>
            <w:r w:rsidR="00A9463B" w:rsidRPr="00D65284">
              <w:rPr>
                <w:rFonts w:ascii="Cambria" w:hAnsi="Cambria"/>
                <w:sz w:val="20"/>
                <w:szCs w:val="20"/>
              </w:rPr>
              <w:t>9ZF</w:t>
            </w:r>
          </w:p>
          <w:p w14:paraId="0BF06DD9" w14:textId="1E072621" w:rsidR="009B3263" w:rsidRPr="00D65284" w:rsidRDefault="009B3263" w:rsidP="009B3263">
            <w:pPr>
              <w:pStyle w:val="paragraph"/>
              <w:textAlignment w:val="baseline"/>
              <w:divId w:val="8500082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1B2E1CB" w14:textId="77777777" w:rsidR="009B3263" w:rsidRPr="00D65284" w:rsidRDefault="009B3263" w:rsidP="009B3263">
            <w:pPr>
              <w:pStyle w:val="paragraph"/>
              <w:textAlignment w:val="baseline"/>
              <w:divId w:val="45107664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2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68CF8EB" w14:textId="75CA6F46" w:rsidR="009B3263" w:rsidRPr="00D65284" w:rsidRDefault="009B3263" w:rsidP="009B3263">
            <w:pPr>
              <w:pStyle w:val="paragraph"/>
              <w:textAlignment w:val="baseline"/>
              <w:divId w:val="1050037194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385401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F4BF73F" w14:textId="493636D9" w:rsidR="009B3263" w:rsidRPr="00D65284" w:rsidRDefault="009B3263" w:rsidP="009B32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4741678F" w14:textId="77777777" w:rsidR="00B3276F" w:rsidRPr="00D65284" w:rsidRDefault="00B3276F" w:rsidP="00B3276F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=-6 e "Codice fiscale: formato non valido"</w:t>
            </w:r>
          </w:p>
          <w:p w14:paraId="3D55538F" w14:textId="77777777" w:rsidR="009B3263" w:rsidRPr="00D65284" w:rsidRDefault="009B3263" w:rsidP="009B3263">
            <w:pPr>
              <w:autoSpaceDE w:val="0"/>
              <w:rPr>
                <w:bCs/>
                <w:sz w:val="20"/>
                <w:szCs w:val="20"/>
              </w:rPr>
            </w:pPr>
          </w:p>
          <w:p w14:paraId="1058F911" w14:textId="61304EFF" w:rsidR="009B3263" w:rsidRPr="00D65284" w:rsidRDefault="009B3263" w:rsidP="009B32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4057B819" w14:textId="77777777" w:rsidR="009B3263" w:rsidRPr="00D65284" w:rsidRDefault="009B3263" w:rsidP="009B32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582629FE" w14:textId="77777777" w:rsidR="004A5619" w:rsidRPr="00D65284" w:rsidRDefault="009B3263" w:rsidP="00B3276F">
            <w:pPr>
              <w:autoSpaceDE w:val="0"/>
              <w:rPr>
                <w:sz w:val="20"/>
                <w:szCs w:val="20"/>
              </w:rPr>
            </w:pPr>
            <w:proofErr w:type="spellStart"/>
            <w:r w:rsidRPr="00D65284">
              <w:rPr>
                <w:sz w:val="20"/>
                <w:szCs w:val="20"/>
              </w:rPr>
              <w:t>r</w:t>
            </w:r>
            <w:r w:rsidRPr="00D65284">
              <w:rPr>
                <w:bCs/>
                <w:sz w:val="20"/>
                <w:szCs w:val="20"/>
              </w:rPr>
              <w:t>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=-6 e </w:t>
            </w:r>
            <w:r w:rsidR="004A5619" w:rsidRPr="00D65284">
              <w:rPr>
                <w:sz w:val="20"/>
                <w:szCs w:val="20"/>
              </w:rPr>
              <w:t>"Codice fiscale: formato non valido"</w:t>
            </w:r>
          </w:p>
          <w:p w14:paraId="0D736F64" w14:textId="4B25E511" w:rsidR="009B3263" w:rsidRPr="00D65284" w:rsidRDefault="009B3263" w:rsidP="009B3263">
            <w:pPr>
              <w:autoSpaceDE w:val="0"/>
              <w:rPr>
                <w:bCs/>
                <w:sz w:val="20"/>
                <w:szCs w:val="20"/>
              </w:rPr>
            </w:pPr>
          </w:p>
          <w:p w14:paraId="003E7665" w14:textId="77777777" w:rsidR="009B3263" w:rsidRPr="00D65284" w:rsidRDefault="009B3263" w:rsidP="009B32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7750B5F6" w14:textId="77777777" w:rsidR="009B3263" w:rsidRPr="00D65284" w:rsidRDefault="009B3263" w:rsidP="009B32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6E61A430" w14:textId="40A75C99" w:rsidR="009B3263" w:rsidRPr="00D65284" w:rsidRDefault="009E1DFA" w:rsidP="009B32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5F1CA557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46394EF9" w14:textId="417EB69A" w:rsidR="00CA503A" w:rsidRPr="00D65284" w:rsidRDefault="006C4598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12</w:t>
            </w:r>
          </w:p>
        </w:tc>
        <w:tc>
          <w:tcPr>
            <w:tcW w:w="447" w:type="pct"/>
            <w:shd w:val="clear" w:color="auto" w:fill="auto"/>
          </w:tcPr>
          <w:p w14:paraId="1F978F5C" w14:textId="7E63CFE0" w:rsidR="00CA503A" w:rsidRPr="00D65284" w:rsidRDefault="006C4598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 di residenza stringa vuota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562AC759" w14:textId="77777777" w:rsidR="006C4598" w:rsidRPr="00D65284" w:rsidRDefault="006C4598" w:rsidP="006C4598">
            <w:pPr>
              <w:pStyle w:val="paragraph"/>
              <w:textAlignment w:val="baseline"/>
              <w:divId w:val="2090492851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vuota [ERROR],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14637B4A" w14:textId="422E8EA7" w:rsidR="00CA503A" w:rsidRPr="00D65284" w:rsidRDefault="006C4598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477D8892" w14:textId="0F237709" w:rsidR="00CA503A" w:rsidRPr="00D65284" w:rsidRDefault="006C4598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5E9A49FE" w14:textId="77777777" w:rsidR="006C4598" w:rsidRPr="00D65284" w:rsidRDefault="006C4598" w:rsidP="006C4598">
            <w:pPr>
              <w:pStyle w:val="paragraph"/>
              <w:textAlignment w:val="baseline"/>
              <w:divId w:val="199375532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015782D" w14:textId="77777777" w:rsidR="006C4598" w:rsidRPr="00D65284" w:rsidRDefault="00287754" w:rsidP="006C4598">
            <w:pPr>
              <w:pStyle w:val="paragraph"/>
              <w:textAlignment w:val="baseline"/>
              <w:divId w:val="899942144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“ ”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, Email: </w:t>
            </w:r>
            <w:hyperlink r:id="rId73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2B04D8F" w14:textId="41D648C8" w:rsidR="006C4598" w:rsidRPr="00D65284" w:rsidRDefault="006C4598" w:rsidP="006C4598">
            <w:pPr>
              <w:pStyle w:val="paragraph"/>
              <w:textAlignment w:val="baseline"/>
              <w:divId w:val="277760177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287754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385401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287754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5ED15D7" w14:textId="309C406A" w:rsidR="00CA503A" w:rsidRPr="00D65284" w:rsidRDefault="006C4598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ABE4F1C" w14:textId="00236F40" w:rsidR="00287754" w:rsidRPr="00D65284" w:rsidRDefault="00287754" w:rsidP="00287754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1E66BB" w:rsidRPr="00D65284">
              <w:rPr>
                <w:bCs/>
                <w:sz w:val="20"/>
                <w:szCs w:val="20"/>
              </w:rPr>
              <w:t>7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1E66BB" w:rsidRPr="00D65284">
              <w:rPr>
                <w:bCs/>
                <w:sz w:val="20"/>
                <w:szCs w:val="20"/>
              </w:rPr>
              <w:t xml:space="preserve">Comune di residenza: </w:t>
            </w:r>
            <w:r w:rsidR="007C182D" w:rsidRPr="00D65284">
              <w:rPr>
                <w:bCs/>
                <w:sz w:val="20"/>
                <w:szCs w:val="20"/>
              </w:rPr>
              <w:t>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51EDCB26" w14:textId="77777777" w:rsidR="00287754" w:rsidRPr="00D65284" w:rsidRDefault="00287754" w:rsidP="00287754">
            <w:pPr>
              <w:autoSpaceDE w:val="0"/>
              <w:rPr>
                <w:bCs/>
                <w:sz w:val="20"/>
                <w:szCs w:val="20"/>
              </w:rPr>
            </w:pPr>
          </w:p>
          <w:p w14:paraId="636BB9E9" w14:textId="511CD904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36C8138F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2769D027" w14:textId="0D5DBBFB" w:rsidR="001E66BB" w:rsidRPr="00D65284" w:rsidRDefault="00287754" w:rsidP="001E66BB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1E66BB" w:rsidRPr="00D65284">
              <w:rPr>
                <w:bCs/>
                <w:sz w:val="20"/>
                <w:szCs w:val="20"/>
              </w:rPr>
              <w:t>7</w:t>
            </w:r>
            <w:r w:rsidRPr="00D65284">
              <w:rPr>
                <w:bCs/>
                <w:sz w:val="20"/>
                <w:szCs w:val="20"/>
              </w:rPr>
              <w:t xml:space="preserve"> e </w:t>
            </w:r>
            <w:r w:rsidR="001E66BB" w:rsidRPr="00D65284">
              <w:rPr>
                <w:bCs/>
                <w:sz w:val="20"/>
                <w:szCs w:val="20"/>
              </w:rPr>
              <w:t xml:space="preserve">"Comune di residenza: </w:t>
            </w:r>
            <w:r w:rsidR="007C182D" w:rsidRPr="00D65284">
              <w:rPr>
                <w:bCs/>
                <w:sz w:val="20"/>
                <w:szCs w:val="20"/>
              </w:rPr>
              <w:t>vuoto</w:t>
            </w:r>
            <w:r w:rsidR="001E66BB" w:rsidRPr="00D65284">
              <w:rPr>
                <w:bCs/>
                <w:sz w:val="20"/>
                <w:szCs w:val="20"/>
              </w:rPr>
              <w:t>"</w:t>
            </w:r>
          </w:p>
          <w:p w14:paraId="2A9752D0" w14:textId="21631F3E" w:rsidR="00287754" w:rsidRPr="00D65284" w:rsidRDefault="00287754" w:rsidP="00287754">
            <w:pPr>
              <w:autoSpaceDE w:val="0"/>
              <w:rPr>
                <w:bCs/>
                <w:sz w:val="20"/>
                <w:szCs w:val="20"/>
              </w:rPr>
            </w:pPr>
          </w:p>
          <w:p w14:paraId="0A50BF85" w14:textId="77777777" w:rsidR="00287754" w:rsidRPr="00D65284" w:rsidRDefault="00287754" w:rsidP="00287754">
            <w:pPr>
              <w:autoSpaceDE w:val="0"/>
              <w:rPr>
                <w:bCs/>
                <w:sz w:val="20"/>
                <w:szCs w:val="20"/>
              </w:rPr>
            </w:pPr>
          </w:p>
          <w:p w14:paraId="34A32EB7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7343ED2E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0FEF0197" w14:textId="6F982362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11EE344C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462026B0" w14:textId="751729B3" w:rsidR="00CA503A" w:rsidRPr="00D65284" w:rsidRDefault="00EE75F9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13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A78F6D7" w14:textId="7613F9E3" w:rsidR="00CA503A" w:rsidRPr="00D65284" w:rsidRDefault="00EE75F9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 di Residenza stringa di lunghezza &gt; 50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7766607D" w14:textId="77777777" w:rsidR="00EE75F9" w:rsidRPr="00D65284" w:rsidRDefault="00EE75F9" w:rsidP="00EE75F9">
            <w:pPr>
              <w:pStyle w:val="paragraph"/>
              <w:textAlignment w:val="baseline"/>
              <w:divId w:val="99746516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&gt; 50 [ERROR],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6DA28C31" w14:textId="2D909253" w:rsidR="00CA503A" w:rsidRPr="00D65284" w:rsidRDefault="00EE75F9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FE917D5" w14:textId="1E4A37D2" w:rsidR="00CA503A" w:rsidRPr="00D65284" w:rsidRDefault="00EE75F9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204C3993" w14:textId="77777777" w:rsidR="00EE75F9" w:rsidRPr="00D65284" w:rsidRDefault="00EE75F9" w:rsidP="00EE75F9">
            <w:pPr>
              <w:pStyle w:val="paragraph"/>
              <w:textAlignment w:val="baseline"/>
              <w:divId w:val="385252991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7497E6A" w14:textId="77777777" w:rsidR="00EE75F9" w:rsidRPr="00D65284" w:rsidRDefault="00EE75F9" w:rsidP="00EE75F9">
            <w:pPr>
              <w:pStyle w:val="paragraph"/>
              <w:textAlignment w:val="baseline"/>
              <w:divId w:val="2023897733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Napoli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”, Email: </w:t>
            </w:r>
            <w:hyperlink r:id="rId74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49838352" w14:textId="12137ED2" w:rsidR="00EE75F9" w:rsidRPr="00D65284" w:rsidRDefault="00EE75F9" w:rsidP="00EE75F9">
            <w:pPr>
              <w:pStyle w:val="paragraph"/>
              <w:textAlignment w:val="baseline"/>
              <w:divId w:val="697514414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951A85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9E1DFA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951A85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C440CBC" w14:textId="5551C052" w:rsidR="00CA503A" w:rsidRPr="00D65284" w:rsidRDefault="00EE75F9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63497DFF" w14:textId="349ABA67" w:rsidR="00951A85" w:rsidRPr="00D65284" w:rsidRDefault="00951A85" w:rsidP="00951A85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=-7 e "Comune di residenza: </w:t>
            </w:r>
            <w:r w:rsidR="007C182D" w:rsidRPr="00D65284">
              <w:rPr>
                <w:bCs/>
                <w:sz w:val="20"/>
                <w:szCs w:val="20"/>
              </w:rPr>
              <w:t>lunghezza</w:t>
            </w:r>
            <w:r w:rsidRPr="00D65284">
              <w:rPr>
                <w:bCs/>
                <w:sz w:val="20"/>
                <w:szCs w:val="20"/>
              </w:rPr>
              <w:t xml:space="preserve"> non </w:t>
            </w:r>
            <w:r w:rsidR="007C182D" w:rsidRPr="00D65284">
              <w:rPr>
                <w:bCs/>
                <w:sz w:val="20"/>
                <w:szCs w:val="20"/>
              </w:rPr>
              <w:t>valida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15739461" w14:textId="77777777" w:rsidR="00951A85" w:rsidRPr="00D65284" w:rsidRDefault="00951A85" w:rsidP="00951A85">
            <w:pPr>
              <w:autoSpaceDE w:val="0"/>
              <w:rPr>
                <w:bCs/>
                <w:sz w:val="20"/>
                <w:szCs w:val="20"/>
              </w:rPr>
            </w:pPr>
          </w:p>
          <w:p w14:paraId="59A977A4" w14:textId="3896930C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555FA56B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16F27E6A" w14:textId="4F4BB831" w:rsidR="00951A85" w:rsidRPr="00D65284" w:rsidRDefault="00951A85" w:rsidP="00951A85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=-7 e "Comune di residenza: </w:t>
            </w:r>
            <w:r w:rsidR="007C182D" w:rsidRPr="00D65284">
              <w:rPr>
                <w:bCs/>
                <w:sz w:val="20"/>
                <w:szCs w:val="20"/>
              </w:rPr>
              <w:t>lunghezza</w:t>
            </w:r>
            <w:r w:rsidRPr="00D65284">
              <w:rPr>
                <w:bCs/>
                <w:sz w:val="20"/>
                <w:szCs w:val="20"/>
              </w:rPr>
              <w:t xml:space="preserve"> non </w:t>
            </w:r>
            <w:r w:rsidR="007C182D" w:rsidRPr="00D65284">
              <w:rPr>
                <w:bCs/>
                <w:sz w:val="20"/>
                <w:szCs w:val="20"/>
              </w:rPr>
              <w:t>valida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6FE863C6" w14:textId="77777777" w:rsidR="00951A85" w:rsidRPr="00D65284" w:rsidRDefault="00951A85" w:rsidP="00951A85">
            <w:pPr>
              <w:autoSpaceDE w:val="0"/>
              <w:rPr>
                <w:bCs/>
                <w:sz w:val="20"/>
                <w:szCs w:val="20"/>
              </w:rPr>
            </w:pPr>
          </w:p>
          <w:p w14:paraId="414896C5" w14:textId="77777777" w:rsidR="00951A85" w:rsidRPr="00D65284" w:rsidRDefault="00951A85" w:rsidP="00951A85">
            <w:pPr>
              <w:autoSpaceDE w:val="0"/>
              <w:rPr>
                <w:bCs/>
                <w:sz w:val="20"/>
                <w:szCs w:val="20"/>
              </w:rPr>
            </w:pPr>
          </w:p>
          <w:p w14:paraId="5159E7B7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011B3C43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0CE39595" w14:textId="3A926395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3B3EA9DE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1C004764" w14:textId="4E28F587" w:rsidR="00CA503A" w:rsidRPr="00D65284" w:rsidRDefault="00EB3880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14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1BF776E" w14:textId="7EE893EA" w:rsidR="00CA503A" w:rsidRPr="00D65284" w:rsidRDefault="00EB3880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 di Residenza stringa composta da simboli non validi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3B7F6EEB" w14:textId="77777777" w:rsidR="00EB3880" w:rsidRPr="00D65284" w:rsidRDefault="00EB3880" w:rsidP="00EB3880">
            <w:pPr>
              <w:pStyle w:val="paragraph"/>
              <w:textAlignment w:val="baseline"/>
              <w:divId w:val="41327910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con simboli non validi [ERROR],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3955A854" w14:textId="22CF1167" w:rsidR="00CA503A" w:rsidRPr="00D65284" w:rsidRDefault="00EB3880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627718A" w14:textId="7CDB62B3" w:rsidR="00CA503A" w:rsidRPr="00D65284" w:rsidRDefault="00EB3880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07665568" w14:textId="77777777" w:rsidR="00EB3880" w:rsidRPr="00D65284" w:rsidRDefault="00EB3880" w:rsidP="00EB3880">
            <w:pPr>
              <w:pStyle w:val="paragraph"/>
              <w:textAlignment w:val="baseline"/>
              <w:divId w:val="1348362644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BE72B4D" w14:textId="77777777" w:rsidR="00EB3880" w:rsidRPr="00D65284" w:rsidRDefault="00EB3880" w:rsidP="00EB3880">
            <w:pPr>
              <w:pStyle w:val="paragraph"/>
              <w:textAlignment w:val="baseline"/>
              <w:divId w:val="270747257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“N@p0li”, Email: </w:t>
            </w:r>
            <w:hyperlink r:id="rId75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E7535D6" w14:textId="646B4363" w:rsidR="00EB3880" w:rsidRPr="00D65284" w:rsidRDefault="00EB3880" w:rsidP="00EB3880">
            <w:pPr>
              <w:pStyle w:val="paragraph"/>
              <w:textAlignment w:val="baseline"/>
              <w:divId w:val="555317123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7C182D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9E1DFA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7C182D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523B7880" w14:textId="219F3F2A" w:rsidR="00CA503A" w:rsidRPr="00D65284" w:rsidRDefault="00EB3880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EDBF042" w14:textId="6F3A5E96" w:rsidR="007C182D" w:rsidRPr="00D65284" w:rsidRDefault="007C182D" w:rsidP="007C182D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=-7 e "Comune di residenza: formato non valido"</w:t>
            </w:r>
          </w:p>
          <w:p w14:paraId="369CEB45" w14:textId="77777777" w:rsidR="007C182D" w:rsidRPr="00D65284" w:rsidRDefault="007C182D" w:rsidP="007C182D">
            <w:pPr>
              <w:autoSpaceDE w:val="0"/>
              <w:rPr>
                <w:bCs/>
                <w:sz w:val="20"/>
                <w:szCs w:val="20"/>
              </w:rPr>
            </w:pPr>
          </w:p>
          <w:p w14:paraId="4E8A9746" w14:textId="611E2E34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35DA2AED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713382B0" w14:textId="60207DE7" w:rsidR="007C182D" w:rsidRPr="00D65284" w:rsidRDefault="007C182D" w:rsidP="007C182D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=-7 e "Comune di residenza: formato non valido"</w:t>
            </w:r>
          </w:p>
          <w:p w14:paraId="602981C9" w14:textId="77777777" w:rsidR="007C182D" w:rsidRPr="00D65284" w:rsidRDefault="007C182D" w:rsidP="007C182D">
            <w:pPr>
              <w:autoSpaceDE w:val="0"/>
              <w:rPr>
                <w:bCs/>
                <w:sz w:val="20"/>
                <w:szCs w:val="20"/>
              </w:rPr>
            </w:pPr>
          </w:p>
          <w:p w14:paraId="3364F2EF" w14:textId="77777777" w:rsidR="007C182D" w:rsidRPr="00D65284" w:rsidRDefault="007C182D" w:rsidP="007C182D">
            <w:pPr>
              <w:autoSpaceDE w:val="0"/>
              <w:rPr>
                <w:bCs/>
                <w:sz w:val="20"/>
                <w:szCs w:val="20"/>
              </w:rPr>
            </w:pPr>
          </w:p>
          <w:p w14:paraId="0DAD9F6A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58C96CC3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425E6B14" w14:textId="1D032412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71D6F60C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3C64CBC5" w14:textId="7128D063" w:rsidR="00CA503A" w:rsidRPr="00D65284" w:rsidRDefault="001832EE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</w:t>
            </w:r>
            <w:r w:rsidR="004A735E"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5</w:t>
            </w:r>
            <w:r w:rsidR="00385401"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1EA21A2" w14:textId="2D407027" w:rsidR="00CA503A" w:rsidRPr="00D65284" w:rsidRDefault="00385401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Email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stringa in cui non è presente il simbolo @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1C1B5293" w14:textId="77777777" w:rsidR="00385401" w:rsidRPr="00D65284" w:rsidRDefault="00385401" w:rsidP="00385401">
            <w:pPr>
              <w:pStyle w:val="paragraph"/>
              <w:textAlignment w:val="baseline"/>
              <w:divId w:val="50556096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stringa in cui non è presente @ </w:t>
            </w: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 xml:space="preserve">[ERROR],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0E18FEE6" w14:textId="5F3B930A" w:rsidR="00CA503A" w:rsidRPr="00D65284" w:rsidRDefault="00385401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6FF77620" w14:textId="0B84C4F9" w:rsidR="00CA503A" w:rsidRPr="00D65284" w:rsidRDefault="00385401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lastRenderedPageBreak/>
              <w:t> </w:t>
            </w:r>
          </w:p>
        </w:tc>
        <w:tc>
          <w:tcPr>
            <w:tcW w:w="1160" w:type="pct"/>
            <w:shd w:val="clear" w:color="auto" w:fill="auto"/>
          </w:tcPr>
          <w:p w14:paraId="7F852BDE" w14:textId="77777777" w:rsidR="00385401" w:rsidRPr="00D65284" w:rsidRDefault="00385401" w:rsidP="00385401">
            <w:pPr>
              <w:pStyle w:val="paragraph"/>
              <w:textAlignment w:val="baseline"/>
              <w:divId w:val="960498456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2F0D252" w14:textId="77777777" w:rsidR="00385401" w:rsidRPr="00D65284" w:rsidRDefault="00385401" w:rsidP="00385401">
            <w:pPr>
              <w:pStyle w:val="paragraph"/>
              <w:textAlignment w:val="baseline"/>
              <w:divId w:val="718895717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6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carlaviola80.gmail.com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5BC15234" w14:textId="4D19739F" w:rsidR="00385401" w:rsidRPr="00D65284" w:rsidRDefault="00385401" w:rsidP="00385401">
            <w:pPr>
              <w:pStyle w:val="paragraph"/>
              <w:textAlignment w:val="baseline"/>
              <w:divId w:val="555973523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lastRenderedPageBreak/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1832EE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9E1DFA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1832EE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037B9FCA" w14:textId="227B7A7F" w:rsidR="00CA503A" w:rsidRPr="00D65284" w:rsidRDefault="00385401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3A8DE991" w14:textId="730725AE" w:rsidR="001832EE" w:rsidRPr="00D65284" w:rsidRDefault="001832EE" w:rsidP="001832EE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lastRenderedPageBreak/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3D42A0" w:rsidRPr="00D65284">
              <w:rPr>
                <w:bCs/>
                <w:sz w:val="20"/>
                <w:szCs w:val="20"/>
              </w:rPr>
              <w:t>8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5353D9" w:rsidRPr="00D65284">
              <w:rPr>
                <w:bCs/>
                <w:sz w:val="20"/>
                <w:szCs w:val="20"/>
              </w:rPr>
              <w:t>Email non valida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71462C40" w14:textId="77777777" w:rsidR="001832EE" w:rsidRPr="00D65284" w:rsidRDefault="001832EE" w:rsidP="001832EE">
            <w:pPr>
              <w:autoSpaceDE w:val="0"/>
              <w:rPr>
                <w:bCs/>
                <w:sz w:val="20"/>
                <w:szCs w:val="20"/>
              </w:rPr>
            </w:pPr>
          </w:p>
          <w:p w14:paraId="38ADCD18" w14:textId="657BD37F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7EA1DAD8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5D3AF2F1" w14:textId="6A36A7B4" w:rsidR="001832EE" w:rsidRPr="00D65284" w:rsidRDefault="001832EE" w:rsidP="001832EE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3D42A0" w:rsidRPr="00D65284">
              <w:rPr>
                <w:bCs/>
                <w:sz w:val="20"/>
                <w:szCs w:val="20"/>
              </w:rPr>
              <w:t>8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5353D9" w:rsidRPr="00D65284">
              <w:rPr>
                <w:bCs/>
                <w:sz w:val="20"/>
                <w:szCs w:val="20"/>
              </w:rPr>
              <w:t xml:space="preserve"> Email non valida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3986E729" w14:textId="77777777" w:rsidR="001832EE" w:rsidRPr="00D65284" w:rsidRDefault="001832EE" w:rsidP="001832EE">
            <w:pPr>
              <w:autoSpaceDE w:val="0"/>
              <w:rPr>
                <w:bCs/>
                <w:sz w:val="20"/>
                <w:szCs w:val="20"/>
              </w:rPr>
            </w:pPr>
          </w:p>
          <w:p w14:paraId="075EE10C" w14:textId="77777777" w:rsidR="001832EE" w:rsidRPr="00D65284" w:rsidRDefault="001832EE" w:rsidP="001832EE">
            <w:pPr>
              <w:autoSpaceDE w:val="0"/>
              <w:rPr>
                <w:bCs/>
                <w:sz w:val="20"/>
                <w:szCs w:val="20"/>
              </w:rPr>
            </w:pPr>
          </w:p>
          <w:p w14:paraId="22559B76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4939D59C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4AC4900C" w14:textId="1C8B9152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3FE4127B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4029DF16" w14:textId="25CD2206" w:rsidR="00CA503A" w:rsidRPr="00D65284" w:rsidRDefault="008857A4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16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16035B9" w14:textId="54840F40" w:rsidR="00CA503A" w:rsidRPr="00D65284" w:rsidRDefault="008857A4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Numero Cellulare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Stringa vuota 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6949F0F9" w14:textId="77777777" w:rsidR="008857A4" w:rsidRPr="00D65284" w:rsidRDefault="008857A4" w:rsidP="008857A4">
            <w:pPr>
              <w:pStyle w:val="paragraph"/>
              <w:textAlignment w:val="baseline"/>
              <w:divId w:val="40357719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vuota [ERROR],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02F9AED0" w14:textId="54AE81C8" w:rsidR="00CA503A" w:rsidRPr="00D65284" w:rsidRDefault="008857A4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3FB4024E" w14:textId="45B5C320" w:rsidR="00CA503A" w:rsidRPr="00D65284" w:rsidRDefault="008857A4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690B8AEC" w14:textId="77777777" w:rsidR="008857A4" w:rsidRPr="00D65284" w:rsidRDefault="008857A4" w:rsidP="008857A4">
            <w:pPr>
              <w:pStyle w:val="paragraph"/>
              <w:textAlignment w:val="baseline"/>
              <w:divId w:val="34139489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ADD79F0" w14:textId="77777777" w:rsidR="008857A4" w:rsidRPr="00D65284" w:rsidRDefault="008857A4" w:rsidP="008857A4">
            <w:pPr>
              <w:pStyle w:val="paragraph"/>
              <w:textAlignment w:val="baseline"/>
              <w:divId w:val="602347281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7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1D9BF635" w14:textId="3E94324C" w:rsidR="008857A4" w:rsidRPr="00D65284" w:rsidRDefault="008857A4" w:rsidP="008857A4">
            <w:pPr>
              <w:pStyle w:val="paragraph"/>
              <w:textAlignment w:val="baseline"/>
              <w:divId w:val="196936135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“ ”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 Username: “c.viola13”,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94436B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DC067E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94436B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7C952A3" w14:textId="03411936" w:rsidR="00CA503A" w:rsidRPr="00D65284" w:rsidRDefault="008857A4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4B2EDDA2" w14:textId="44453BF1" w:rsidR="0094436B" w:rsidRPr="00D65284" w:rsidRDefault="0094436B" w:rsidP="0094436B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8379CB" w:rsidRPr="00D65284">
              <w:rPr>
                <w:bCs/>
                <w:sz w:val="20"/>
                <w:szCs w:val="20"/>
              </w:rPr>
              <w:t>9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E64B3F" w:rsidRPr="00D65284">
              <w:rPr>
                <w:bCs/>
                <w:sz w:val="20"/>
                <w:szCs w:val="20"/>
              </w:rPr>
              <w:t xml:space="preserve">Numero di cellulare </w:t>
            </w:r>
            <w:r w:rsidR="00313005" w:rsidRPr="00D65284">
              <w:rPr>
                <w:bCs/>
                <w:sz w:val="20"/>
                <w:szCs w:val="20"/>
              </w:rPr>
              <w:t>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5FF970F5" w14:textId="77777777" w:rsidR="0094436B" w:rsidRPr="00D65284" w:rsidRDefault="0094436B" w:rsidP="0094436B">
            <w:pPr>
              <w:autoSpaceDE w:val="0"/>
              <w:rPr>
                <w:bCs/>
                <w:sz w:val="20"/>
                <w:szCs w:val="20"/>
              </w:rPr>
            </w:pPr>
          </w:p>
          <w:p w14:paraId="01742211" w14:textId="3DD64415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5F4B9A8D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6C6D553D" w14:textId="5E906D01" w:rsidR="0094436B" w:rsidRPr="00D65284" w:rsidRDefault="0094436B" w:rsidP="0094436B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8379CB" w:rsidRPr="00D65284">
              <w:rPr>
                <w:bCs/>
                <w:sz w:val="20"/>
                <w:szCs w:val="20"/>
              </w:rPr>
              <w:t>9</w:t>
            </w:r>
            <w:r w:rsidRPr="00D65284">
              <w:rPr>
                <w:bCs/>
                <w:sz w:val="20"/>
                <w:szCs w:val="20"/>
              </w:rPr>
              <w:t xml:space="preserve"> e " </w:t>
            </w:r>
            <w:r w:rsidR="00E64B3F" w:rsidRPr="00D65284">
              <w:rPr>
                <w:bCs/>
                <w:sz w:val="20"/>
                <w:szCs w:val="20"/>
              </w:rPr>
              <w:t xml:space="preserve">Numero di cellulare </w:t>
            </w:r>
            <w:r w:rsidR="00313005" w:rsidRPr="00D65284">
              <w:rPr>
                <w:bCs/>
                <w:sz w:val="20"/>
                <w:szCs w:val="20"/>
              </w:rPr>
              <w:t>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396BF7E0" w14:textId="77777777" w:rsidR="0094436B" w:rsidRPr="00D65284" w:rsidRDefault="0094436B" w:rsidP="0094436B">
            <w:pPr>
              <w:autoSpaceDE w:val="0"/>
              <w:rPr>
                <w:bCs/>
                <w:sz w:val="20"/>
                <w:szCs w:val="20"/>
              </w:rPr>
            </w:pPr>
          </w:p>
          <w:p w14:paraId="7E1129CF" w14:textId="77777777" w:rsidR="0094436B" w:rsidRPr="00D65284" w:rsidRDefault="0094436B" w:rsidP="0094436B">
            <w:pPr>
              <w:autoSpaceDE w:val="0"/>
              <w:rPr>
                <w:bCs/>
                <w:sz w:val="20"/>
                <w:szCs w:val="20"/>
              </w:rPr>
            </w:pPr>
          </w:p>
          <w:p w14:paraId="7274EBC9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0A867E27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64A242A8" w14:textId="3152B4E8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49A1BBB0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1F566E70" w14:textId="75D07E68" w:rsidR="00CA503A" w:rsidRPr="00D65284" w:rsidRDefault="00813563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</w:t>
            </w:r>
            <w:r w:rsidR="00313005"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7</w:t>
            </w:r>
            <w:r w:rsidR="004D3D9D"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1D78B7D" w14:textId="29881A1E" w:rsidR="00CA503A" w:rsidRPr="00D65284" w:rsidRDefault="004D3D9D" w:rsidP="00CA503A">
            <w:pPr>
              <w:autoSpaceDE w:val="0"/>
              <w:rPr>
                <w:rStyle w:val="normaltextrun"/>
                <w:rFonts w:ascii="Cambria" w:hAnsi="Cambria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 Cellulare stringa di lunghezza &gt; 15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655EB382" w14:textId="77777777" w:rsidR="004D3D9D" w:rsidRPr="00D65284" w:rsidRDefault="004D3D9D" w:rsidP="004D3D9D">
            <w:pPr>
              <w:pStyle w:val="paragraph"/>
              <w:textAlignment w:val="baseline"/>
              <w:divId w:val="130770835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stringa &gt; 15 [ERROR], Username valido,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550F1B37" w14:textId="7D196E6B" w:rsidR="00CA503A" w:rsidRPr="00D65284" w:rsidRDefault="004D3D9D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3F9400E5" w14:textId="53AE0A29" w:rsidR="00CA503A" w:rsidRPr="00D65284" w:rsidRDefault="004D3D9D" w:rsidP="00CA503A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56C8BA82" w14:textId="77777777" w:rsidR="004D3D9D" w:rsidRPr="00D65284" w:rsidRDefault="004D3D9D" w:rsidP="004D3D9D">
            <w:pPr>
              <w:pStyle w:val="paragraph"/>
              <w:textAlignment w:val="baseline"/>
              <w:divId w:val="122598742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DA7F17A" w14:textId="77777777" w:rsidR="004D3D9D" w:rsidRPr="00D65284" w:rsidRDefault="004D3D9D" w:rsidP="004D3D9D">
            <w:pPr>
              <w:pStyle w:val="paragraph"/>
              <w:textAlignment w:val="baseline"/>
              <w:divId w:val="393898101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8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5EE7D6DF" w14:textId="704ABB1B" w:rsidR="004D3D9D" w:rsidRPr="00D65284" w:rsidRDefault="004D3D9D" w:rsidP="004D3D9D">
            <w:pPr>
              <w:pStyle w:val="paragraph"/>
              <w:textAlignment w:val="baseline"/>
              <w:divId w:val="77141026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“+39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33920182038402810 ”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 Username: “c.viola13”,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</w:t>
            </w:r>
            <w:r w:rsidR="00813563" w:rsidRPr="00D65284">
              <w:rPr>
                <w:rStyle w:val="normaltextrun"/>
                <w:rFonts w:ascii="Cambria" w:hAnsi="Cambria"/>
                <w:sz w:val="20"/>
                <w:szCs w:val="20"/>
              </w:rPr>
              <w:t>”</w:t>
            </w:r>
            <w:r w:rsidR="00DC067E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="00813563"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BF32AF5" w14:textId="7F2B0518" w:rsidR="00CA503A" w:rsidRPr="00D65284" w:rsidRDefault="004D3D9D" w:rsidP="00CA503A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6FFC80EC" w14:textId="6363F38A" w:rsidR="00813563" w:rsidRPr="00D65284" w:rsidRDefault="00813563" w:rsidP="0081356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=-9 e "</w:t>
            </w:r>
            <w:r w:rsidR="004D3D9D" w:rsidRPr="00D65284">
              <w:rPr>
                <w:sz w:val="20"/>
                <w:szCs w:val="20"/>
              </w:rPr>
              <w:t>Numero di cellulare non valido</w:t>
            </w:r>
            <w:r w:rsidRPr="00D65284">
              <w:rPr>
                <w:bCs/>
                <w:sz w:val="20"/>
                <w:szCs w:val="20"/>
              </w:rPr>
              <w:t>: numero troppo lungo"</w:t>
            </w:r>
          </w:p>
          <w:p w14:paraId="44EADA0A" w14:textId="77777777" w:rsidR="00813563" w:rsidRPr="00D65284" w:rsidRDefault="00813563" w:rsidP="00813563">
            <w:pPr>
              <w:autoSpaceDE w:val="0"/>
              <w:rPr>
                <w:bCs/>
                <w:sz w:val="20"/>
                <w:szCs w:val="20"/>
              </w:rPr>
            </w:pPr>
          </w:p>
          <w:p w14:paraId="2AC3C3B6" w14:textId="30A287BE" w:rsidR="00CA503A" w:rsidRPr="00D65284" w:rsidRDefault="00CA503A" w:rsidP="00CA503A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3337D444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37DC5BDE" w14:textId="3500195C" w:rsidR="00813563" w:rsidRPr="00D65284" w:rsidRDefault="00813563" w:rsidP="0081356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=-9 e " Numero di cellulare non valido: numero troppo lungo"</w:t>
            </w:r>
          </w:p>
          <w:p w14:paraId="1BBD30A3" w14:textId="77777777" w:rsidR="00813563" w:rsidRPr="00D65284" w:rsidRDefault="00813563" w:rsidP="00813563">
            <w:pPr>
              <w:autoSpaceDE w:val="0"/>
              <w:rPr>
                <w:bCs/>
                <w:sz w:val="20"/>
                <w:szCs w:val="20"/>
              </w:rPr>
            </w:pPr>
          </w:p>
          <w:p w14:paraId="43FFAC1D" w14:textId="77777777" w:rsidR="00813563" w:rsidRPr="00D65284" w:rsidRDefault="00813563" w:rsidP="00813563">
            <w:pPr>
              <w:autoSpaceDE w:val="0"/>
              <w:rPr>
                <w:bCs/>
                <w:sz w:val="20"/>
                <w:szCs w:val="20"/>
              </w:rPr>
            </w:pPr>
          </w:p>
          <w:p w14:paraId="7FD7028D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7689D0DB" w14:textId="77777777" w:rsidR="00CA503A" w:rsidRPr="00D65284" w:rsidRDefault="00CA503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201E68A8" w14:textId="4CF2F203" w:rsidR="00CA503A" w:rsidRPr="00D65284" w:rsidRDefault="009E1DFA" w:rsidP="00CA503A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1DF969E2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2534F3D4" w14:textId="53660C52" w:rsidR="00C64BB4" w:rsidRPr="00D65284" w:rsidRDefault="00D27197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18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7B7ADE35" w14:textId="3201FDD1" w:rsidR="00C64BB4" w:rsidRPr="00D65284" w:rsidRDefault="00D27197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Username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stringa vuota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1173130B" w14:textId="77777777" w:rsidR="00D27197" w:rsidRPr="00D65284" w:rsidRDefault="00D27197" w:rsidP="00D27197">
            <w:pPr>
              <w:pStyle w:val="paragraph"/>
              <w:textAlignment w:val="baseline"/>
              <w:divId w:val="309675667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stringa vuota [ERROR],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33ABA16C" w14:textId="06AE57DA" w:rsidR="00C64BB4" w:rsidRPr="00D65284" w:rsidRDefault="00D27197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A5C83F9" w14:textId="696D0B47" w:rsidR="00C64BB4" w:rsidRPr="00D65284" w:rsidRDefault="00D27197" w:rsidP="00813563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17568EC4" w14:textId="77777777" w:rsidR="00D27197" w:rsidRPr="00D65284" w:rsidRDefault="00D27197" w:rsidP="00D27197">
            <w:pPr>
              <w:pStyle w:val="paragraph"/>
              <w:textAlignment w:val="baseline"/>
              <w:divId w:val="111721607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EAFC539" w14:textId="77777777" w:rsidR="00D27197" w:rsidRPr="00D65284" w:rsidRDefault="00D27197" w:rsidP="00D27197">
            <w:pPr>
              <w:pStyle w:val="paragraph"/>
              <w:textAlignment w:val="baseline"/>
              <w:divId w:val="2078479680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79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82E1B9C" w14:textId="3AF039F0" w:rsidR="00D27197" w:rsidRPr="00D65284" w:rsidRDefault="00D27197" w:rsidP="00D27197">
            <w:pPr>
              <w:pStyle w:val="paragraph"/>
              <w:textAlignment w:val="baseline"/>
              <w:divId w:val="964508042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“327673435”, Username: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“ ”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DC067E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A3FDC32" w14:textId="4BE60BE8" w:rsidR="00C64BB4" w:rsidRPr="00D65284" w:rsidRDefault="00D27197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DFA4A99" w14:textId="288F138B" w:rsidR="00796C36" w:rsidRPr="00D65284" w:rsidRDefault="00796C36" w:rsidP="00796C36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=-3 e "Username vuoto"</w:t>
            </w:r>
          </w:p>
          <w:p w14:paraId="6EEF43DA" w14:textId="082377FE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6C0AEC4B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27DEC50A" w14:textId="746CFAAF" w:rsidR="00796C36" w:rsidRPr="00D65284" w:rsidRDefault="00796C36" w:rsidP="00796C36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=-3 e "Username vuoto"</w:t>
            </w:r>
          </w:p>
          <w:p w14:paraId="7A17DAE0" w14:textId="77777777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0034B74B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01686BBA" w14:textId="38B959AC" w:rsidR="00C64BB4" w:rsidRPr="00D65284" w:rsidRDefault="004C0061" w:rsidP="00813563">
            <w:pPr>
              <w:autoSpaceDE w:val="0"/>
              <w:rPr>
                <w:rFonts w:ascii="Calibri" w:hAnsi="Calibri"/>
                <w:bCs/>
                <w:color w:val="00B05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23F216AF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237F1B1D" w14:textId="4AD001EE" w:rsidR="00C64BB4" w:rsidRPr="00D65284" w:rsidRDefault="008908E3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1</w:t>
            </w:r>
            <w:r w:rsidRPr="00D65284">
              <w:rPr>
                <w:rStyle w:val="eop"/>
                <w:sz w:val="20"/>
                <w:szCs w:val="20"/>
              </w:rPr>
              <w:t>9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5E3FF995" w14:textId="53FEBF0A" w:rsidR="00C64BB4" w:rsidRPr="00D65284" w:rsidRDefault="008908E3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Username stringa di lunghezza &gt; 20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6EF3B6C6" w14:textId="77777777" w:rsidR="008908E3" w:rsidRPr="00D65284" w:rsidRDefault="008908E3" w:rsidP="008908E3">
            <w:pPr>
              <w:pStyle w:val="paragraph"/>
              <w:textAlignment w:val="baseline"/>
              <w:divId w:val="66659428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stringa &gt; 20 [ERROR], Password valida,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57569EFF" w14:textId="16B7C976" w:rsidR="00C64BB4" w:rsidRPr="00D65284" w:rsidRDefault="008908E3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311E7C9F" w14:textId="23B86D57" w:rsidR="00C64BB4" w:rsidRPr="00D65284" w:rsidRDefault="008908E3" w:rsidP="00813563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7547624B" w14:textId="77777777" w:rsidR="008908E3" w:rsidRPr="00D65284" w:rsidRDefault="008908E3" w:rsidP="008908E3">
            <w:pPr>
              <w:pStyle w:val="paragraph"/>
              <w:textAlignment w:val="baseline"/>
              <w:divId w:val="29140203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4E92C038" w14:textId="77777777" w:rsidR="008908E3" w:rsidRPr="00D65284" w:rsidRDefault="008908E3" w:rsidP="008908E3">
            <w:pPr>
              <w:pStyle w:val="paragraph"/>
              <w:textAlignment w:val="baseline"/>
              <w:divId w:val="1310550024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80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EE5109D" w14:textId="754325FA" w:rsidR="008908E3" w:rsidRPr="00D65284" w:rsidRDefault="008908E3" w:rsidP="008908E3">
            <w:pPr>
              <w:pStyle w:val="paragraph"/>
              <w:textAlignment w:val="baseline"/>
              <w:divId w:val="617682322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carla.viola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13278738193037”, Password: “</w:t>
            </w: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IstitutoCarla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”, Ruolo: “Genitore”</w:t>
            </w:r>
            <w:r w:rsidR="00FD35F6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99FAD62" w14:textId="64BB42EE" w:rsidR="00C64BB4" w:rsidRPr="00D65284" w:rsidRDefault="008908E3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18A6E8B5" w14:textId="13ACBC41" w:rsidR="008908E3" w:rsidRPr="00D65284" w:rsidRDefault="008908E3" w:rsidP="008908E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=-3 e "Username </w:t>
            </w:r>
            <w:r w:rsidR="00E93598" w:rsidRPr="00D65284">
              <w:rPr>
                <w:bCs/>
                <w:sz w:val="20"/>
                <w:szCs w:val="20"/>
              </w:rPr>
              <w:t>troppo lungo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7DCB8FB2" w14:textId="77777777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05548CB0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63C5B512" w14:textId="41D1C407" w:rsidR="008908E3" w:rsidRPr="00D65284" w:rsidRDefault="008908E3" w:rsidP="008908E3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 xml:space="preserve">=-3 e "Username </w:t>
            </w:r>
            <w:r w:rsidR="00E93598" w:rsidRPr="00D65284">
              <w:rPr>
                <w:bCs/>
                <w:sz w:val="20"/>
                <w:szCs w:val="20"/>
              </w:rPr>
              <w:t>troppo lungo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17A5FA81" w14:textId="77777777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5587F40A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5BAA00EB" w14:textId="39B200B7" w:rsidR="00C64BB4" w:rsidRPr="00D65284" w:rsidRDefault="004C0061" w:rsidP="00813563">
            <w:pPr>
              <w:autoSpaceDE w:val="0"/>
              <w:rPr>
                <w:rFonts w:ascii="Calibri" w:hAnsi="Calibri"/>
                <w:bCs/>
                <w:color w:val="00B05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09EAE045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0EF36143" w14:textId="4E30BE76" w:rsidR="00C64BB4" w:rsidRPr="00D65284" w:rsidRDefault="00B500DA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20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29E6F007" w14:textId="559D2161" w:rsidR="00C64BB4" w:rsidRPr="00D65284" w:rsidRDefault="00B500DA" w:rsidP="0081356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Password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stringa vuota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08165B36" w14:textId="77777777" w:rsidR="00B500DA" w:rsidRPr="00D65284" w:rsidRDefault="00B500DA" w:rsidP="00B500DA">
            <w:pPr>
              <w:pStyle w:val="paragraph"/>
              <w:textAlignment w:val="baseline"/>
              <w:divId w:val="779762710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stringa vuota </w:t>
            </w: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lastRenderedPageBreak/>
              <w:t>[ERROR],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1B930839" w14:textId="5CB5D958" w:rsidR="00C64BB4" w:rsidRPr="00D65284" w:rsidRDefault="00B500DA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72AF37B7" w14:textId="475FDDAF" w:rsidR="00C64BB4" w:rsidRPr="00D65284" w:rsidRDefault="00B500DA" w:rsidP="00813563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lastRenderedPageBreak/>
              <w:t> </w:t>
            </w:r>
          </w:p>
        </w:tc>
        <w:tc>
          <w:tcPr>
            <w:tcW w:w="1160" w:type="pct"/>
            <w:shd w:val="clear" w:color="auto" w:fill="auto"/>
          </w:tcPr>
          <w:p w14:paraId="43C85ED0" w14:textId="77777777" w:rsidR="00B500DA" w:rsidRPr="00D65284" w:rsidRDefault="00B500DA" w:rsidP="00B500DA">
            <w:pPr>
              <w:pStyle w:val="paragraph"/>
              <w:textAlignment w:val="baseline"/>
              <w:divId w:val="618538068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78EA1C0A" w14:textId="77777777" w:rsidR="00B500DA" w:rsidRPr="00D65284" w:rsidRDefault="00B500DA" w:rsidP="00B500DA">
            <w:pPr>
              <w:pStyle w:val="paragraph"/>
              <w:textAlignment w:val="baseline"/>
              <w:divId w:val="1323460659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81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48429A9A" w14:textId="58EF7725" w:rsidR="00B500DA" w:rsidRPr="00D65284" w:rsidRDefault="00B500DA" w:rsidP="00B500DA">
            <w:pPr>
              <w:pStyle w:val="paragraph"/>
              <w:textAlignment w:val="baseline"/>
              <w:divId w:val="440612522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lastRenderedPageBreak/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 ”, Ruolo: “Genitore”</w:t>
            </w:r>
            <w:r w:rsidR="00FD35F6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46F94C7C" w14:textId="3E31E03C" w:rsidR="00C64BB4" w:rsidRPr="00D65284" w:rsidRDefault="00B500DA" w:rsidP="00813563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5F4CD9B5" w14:textId="0D59734F" w:rsidR="00B500DA" w:rsidRPr="00D65284" w:rsidRDefault="00B500DA" w:rsidP="00B500DA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lastRenderedPageBreak/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DC067E" w:rsidRPr="00D65284">
              <w:rPr>
                <w:bCs/>
                <w:sz w:val="20"/>
                <w:szCs w:val="20"/>
              </w:rPr>
              <w:t>4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FD35F6" w:rsidRPr="00D65284">
              <w:rPr>
                <w:bCs/>
                <w:sz w:val="20"/>
                <w:szCs w:val="20"/>
              </w:rPr>
              <w:t>Password 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64F80530" w14:textId="2AE3C277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19EC01F8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5B5DF6A6" w14:textId="516B23F7" w:rsidR="00B500DA" w:rsidRPr="00D65284" w:rsidRDefault="00B500DA" w:rsidP="00B500DA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</w:t>
            </w:r>
            <w:r w:rsidR="00DC067E" w:rsidRPr="00D65284">
              <w:rPr>
                <w:bCs/>
                <w:sz w:val="20"/>
                <w:szCs w:val="20"/>
              </w:rPr>
              <w:t>4</w:t>
            </w:r>
            <w:r w:rsidRPr="00D65284">
              <w:rPr>
                <w:bCs/>
                <w:sz w:val="20"/>
                <w:szCs w:val="20"/>
              </w:rPr>
              <w:t xml:space="preserve"> e "</w:t>
            </w:r>
            <w:r w:rsidR="00FD35F6" w:rsidRPr="00D65284">
              <w:rPr>
                <w:bCs/>
                <w:sz w:val="20"/>
                <w:szCs w:val="20"/>
              </w:rPr>
              <w:t>Password vuoto</w:t>
            </w:r>
            <w:r w:rsidRPr="00D65284">
              <w:rPr>
                <w:bCs/>
                <w:sz w:val="20"/>
                <w:szCs w:val="20"/>
              </w:rPr>
              <w:t>"</w:t>
            </w:r>
          </w:p>
          <w:p w14:paraId="0E14406B" w14:textId="77777777" w:rsidR="00C64BB4" w:rsidRPr="00D65284" w:rsidRDefault="00C64BB4" w:rsidP="00813563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39F7FAA0" w14:textId="77777777" w:rsidR="00C64BB4" w:rsidRPr="00D65284" w:rsidRDefault="00C64BB4" w:rsidP="00813563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795696FA" w14:textId="7CD22F2A" w:rsidR="00C64BB4" w:rsidRPr="00D65284" w:rsidRDefault="004C0061" w:rsidP="00813563">
            <w:pPr>
              <w:autoSpaceDE w:val="0"/>
              <w:rPr>
                <w:rFonts w:ascii="Calibri" w:hAnsi="Calibri"/>
                <w:bCs/>
                <w:color w:val="00B05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  <w:tr w:rsidR="000F7F15" w:rsidRPr="00D65284" w14:paraId="142D3C57" w14:textId="77777777" w:rsidTr="00075B75">
        <w:trPr>
          <w:trHeight w:val="244"/>
        </w:trPr>
        <w:tc>
          <w:tcPr>
            <w:tcW w:w="313" w:type="pct"/>
            <w:shd w:val="clear" w:color="auto" w:fill="auto"/>
          </w:tcPr>
          <w:p w14:paraId="772C7B69" w14:textId="5FB4BC6A" w:rsidR="004B28A4" w:rsidRPr="00D65284" w:rsidRDefault="004B28A4" w:rsidP="004B28A4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2</w:t>
            </w:r>
            <w:r w:rsidR="004C0061"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1</w:t>
            </w: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008755B2" w14:textId="0057DF49" w:rsidR="004B28A4" w:rsidRPr="00D65284" w:rsidRDefault="004B28A4" w:rsidP="004B28A4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Password 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stringa di 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lunghezza  &gt;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 50</w:t>
            </w:r>
            <w:r w:rsidRPr="00D65284">
              <w:rPr>
                <w:rStyle w:val="eop"/>
                <w:rFonts w:ascii="Cambria" w:hAnsi="Cambria"/>
                <w:sz w:val="20"/>
                <w:szCs w:val="20"/>
              </w:rPr>
              <w:t> </w:t>
            </w:r>
          </w:p>
        </w:tc>
        <w:tc>
          <w:tcPr>
            <w:tcW w:w="580" w:type="pct"/>
          </w:tcPr>
          <w:p w14:paraId="461DA51F" w14:textId="77777777" w:rsidR="004B28A4" w:rsidRPr="00D65284" w:rsidRDefault="004B28A4" w:rsidP="004B28A4">
            <w:pPr>
              <w:pStyle w:val="paragraph"/>
              <w:textAlignment w:val="baseline"/>
              <w:divId w:val="210505611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Nome valido, Cognome valido,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CodiceFiscale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ComuneResidenza</w:t>
            </w:r>
            <w:proofErr w:type="spellEnd"/>
            <w:proofErr w:type="gram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Email valida,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valido, Username valido, Password stringa &gt; 50[ERROR], Ruolo = “Genitore” valido</w:t>
            </w: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  <w:p w14:paraId="62EF4C87" w14:textId="7A54798A" w:rsidR="004B28A4" w:rsidRPr="00D65284" w:rsidRDefault="004B28A4" w:rsidP="004B28A4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7" w:type="pct"/>
            <w:shd w:val="clear" w:color="auto" w:fill="auto"/>
          </w:tcPr>
          <w:p w14:paraId="1157C019" w14:textId="15C7A536" w:rsidR="004B28A4" w:rsidRPr="00D65284" w:rsidRDefault="004B28A4" w:rsidP="004B28A4">
            <w:pPr>
              <w:autoSpaceDE w:val="0"/>
              <w:rPr>
                <w:rStyle w:val="eop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1160" w:type="pct"/>
            <w:shd w:val="clear" w:color="auto" w:fill="auto"/>
          </w:tcPr>
          <w:p w14:paraId="2719C8AF" w14:textId="77777777" w:rsidR="004B28A4" w:rsidRPr="00D65284" w:rsidRDefault="004B28A4" w:rsidP="004B28A4">
            <w:pPr>
              <w:pStyle w:val="paragraph"/>
              <w:textAlignment w:val="baseline"/>
              <w:divId w:val="19938619"/>
              <w:rPr>
                <w:sz w:val="20"/>
                <w:szCs w:val="20"/>
              </w:rPr>
            </w:pPr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{Nome: “Carla”, Cognome: “Viola”, </w:t>
            </w:r>
            <w:proofErr w:type="spellStart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DataNascita</w:t>
            </w:r>
            <w:proofErr w:type="spellEnd"/>
            <w:r w:rsidRPr="00D65284">
              <w:rPr>
                <w:rStyle w:val="normaltextrun"/>
                <w:rFonts w:ascii="Calibri" w:hAnsi="Calibri" w:cs="Calibri"/>
                <w:sz w:val="20"/>
                <w:szCs w:val="20"/>
              </w:rPr>
              <w:t>: “13/06/1980”, CF: “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CRLVLI80H53F839Z”,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2334A0AA" w14:textId="77777777" w:rsidR="004B28A4" w:rsidRPr="00D65284" w:rsidRDefault="004B28A4" w:rsidP="004B28A4">
            <w:pPr>
              <w:pStyle w:val="paragraph"/>
              <w:textAlignment w:val="baseline"/>
              <w:divId w:val="577179956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ComuneResidenza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 xml:space="preserve">: “Napoli”, Email: </w:t>
            </w:r>
            <w:hyperlink r:id="rId82" w:tgtFrame="_blank" w:history="1">
              <w:r w:rsidRPr="00D65284">
                <w:rPr>
                  <w:rStyle w:val="normaltextrun"/>
                  <w:rFonts w:ascii="Cambria" w:hAnsi="Cambria"/>
                  <w:color w:val="0000FF"/>
                  <w:sz w:val="20"/>
                  <w:szCs w:val="20"/>
                  <w:u w:val="single"/>
                </w:rPr>
                <w:t>carlaviola80@gmail.com</w:t>
              </w:r>
            </w:hyperlink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, 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3504715A" w14:textId="00933DC6" w:rsidR="004B28A4" w:rsidRPr="00D65284" w:rsidRDefault="004B28A4" w:rsidP="004B28A4">
            <w:pPr>
              <w:pStyle w:val="paragraph"/>
              <w:textAlignment w:val="baseline"/>
              <w:divId w:val="131335065"/>
              <w:rPr>
                <w:sz w:val="20"/>
                <w:szCs w:val="20"/>
              </w:rPr>
            </w:pPr>
            <w:proofErr w:type="spell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NumeroCellulare</w:t>
            </w:r>
            <w:proofErr w:type="spell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: “327673435”, Username: “</w:t>
            </w:r>
            <w:proofErr w:type="gramStart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c.viola</w:t>
            </w:r>
            <w:proofErr w:type="gramEnd"/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13”, Password: “IstitutoCarlaIstitutoCarlaIstitutoCarlaIstitutoCarlaIstitutoCarla”, Ruolo: “Genitore”</w:t>
            </w:r>
            <w:r w:rsidR="0077613A" w:rsidRPr="00D65284">
              <w:rPr>
                <w:rStyle w:val="normaltextrun"/>
                <w:rFonts w:ascii="Cambria" w:hAnsi="Cambria"/>
                <w:sz w:val="20"/>
                <w:szCs w:val="20"/>
              </w:rPr>
              <w:t>, Matricola: 1</w:t>
            </w:r>
            <w:r w:rsidRPr="00D65284">
              <w:rPr>
                <w:rStyle w:val="normaltextrun"/>
                <w:rFonts w:ascii="Cambria" w:hAnsi="Cambria"/>
                <w:sz w:val="20"/>
                <w:szCs w:val="20"/>
              </w:rPr>
              <w:t>}</w:t>
            </w:r>
            <w:r w:rsidRPr="00D65284">
              <w:rPr>
                <w:rStyle w:val="eop"/>
                <w:rFonts w:ascii="Cambria" w:eastAsiaTheme="majorEastAsia" w:hAnsi="Cambria"/>
                <w:sz w:val="20"/>
                <w:szCs w:val="20"/>
              </w:rPr>
              <w:t> </w:t>
            </w:r>
          </w:p>
          <w:p w14:paraId="6E7130FB" w14:textId="067D4A23" w:rsidR="004B28A4" w:rsidRPr="00D65284" w:rsidRDefault="004B28A4" w:rsidP="004B28A4">
            <w:pPr>
              <w:pStyle w:val="paragraph"/>
              <w:textAlignment w:val="baseline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D65284">
              <w:rPr>
                <w:rStyle w:val="eop"/>
                <w:rFonts w:ascii="Calibri" w:eastAsiaTheme="majorEastAsia" w:hAnsi="Calibri" w:cs="Calibri"/>
                <w:sz w:val="20"/>
                <w:szCs w:val="20"/>
              </w:rPr>
              <w:t> </w:t>
            </w:r>
          </w:p>
        </w:tc>
        <w:tc>
          <w:tcPr>
            <w:tcW w:w="448" w:type="pct"/>
            <w:shd w:val="clear" w:color="auto" w:fill="auto"/>
          </w:tcPr>
          <w:p w14:paraId="1EF8155A" w14:textId="4D9303C2" w:rsidR="00A34C4B" w:rsidRPr="00D65284" w:rsidRDefault="00A34C4B" w:rsidP="00A34C4B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=-4 e "Password troppo lunga"</w:t>
            </w:r>
          </w:p>
          <w:p w14:paraId="07710C57" w14:textId="74E6047B" w:rsidR="004B28A4" w:rsidRPr="00D65284" w:rsidRDefault="004B28A4" w:rsidP="004B28A4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447" w:type="pct"/>
            <w:shd w:val="clear" w:color="auto" w:fill="auto"/>
          </w:tcPr>
          <w:p w14:paraId="16F32286" w14:textId="77777777" w:rsidR="004B28A4" w:rsidRPr="00D65284" w:rsidRDefault="004B28A4" w:rsidP="004B28A4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auto"/>
          </w:tcPr>
          <w:p w14:paraId="777A82B5" w14:textId="673902E8" w:rsidR="00B4178E" w:rsidRPr="00D65284" w:rsidRDefault="00B4178E" w:rsidP="00B4178E">
            <w:pPr>
              <w:autoSpaceDE w:val="0"/>
              <w:rPr>
                <w:bCs/>
                <w:sz w:val="20"/>
                <w:szCs w:val="20"/>
              </w:rPr>
            </w:pPr>
            <w:proofErr w:type="spellStart"/>
            <w:r w:rsidRPr="00D65284">
              <w:rPr>
                <w:bCs/>
                <w:sz w:val="20"/>
                <w:szCs w:val="20"/>
              </w:rPr>
              <w:t>ret</w:t>
            </w:r>
            <w:proofErr w:type="spellEnd"/>
            <w:r w:rsidRPr="00D65284">
              <w:rPr>
                <w:bCs/>
                <w:sz w:val="20"/>
                <w:szCs w:val="20"/>
              </w:rPr>
              <w:t>=-4 e "Password troppo lunga"</w:t>
            </w:r>
          </w:p>
          <w:p w14:paraId="08803C02" w14:textId="77777777" w:rsidR="004B28A4" w:rsidRPr="00D65284" w:rsidRDefault="004B28A4" w:rsidP="004B28A4">
            <w:pPr>
              <w:autoSpaceDE w:val="0"/>
              <w:rPr>
                <w:bCs/>
                <w:sz w:val="20"/>
                <w:szCs w:val="20"/>
              </w:rPr>
            </w:pPr>
          </w:p>
        </w:tc>
        <w:tc>
          <w:tcPr>
            <w:tcW w:w="535" w:type="pct"/>
            <w:shd w:val="clear" w:color="auto" w:fill="auto"/>
          </w:tcPr>
          <w:p w14:paraId="3A8ADD96" w14:textId="77777777" w:rsidR="004B28A4" w:rsidRPr="00D65284" w:rsidRDefault="004B28A4" w:rsidP="004B28A4">
            <w:pPr>
              <w:autoSpaceDE w:val="0"/>
              <w:rPr>
                <w:rFonts w:ascii="Calibri" w:hAnsi="Calibri"/>
                <w:bCs/>
                <w:sz w:val="20"/>
                <w:szCs w:val="20"/>
              </w:rPr>
            </w:pPr>
          </w:p>
        </w:tc>
        <w:tc>
          <w:tcPr>
            <w:tcW w:w="267" w:type="pct"/>
            <w:shd w:val="clear" w:color="auto" w:fill="auto"/>
          </w:tcPr>
          <w:p w14:paraId="7C639A8E" w14:textId="2668516D" w:rsidR="004B28A4" w:rsidRPr="00D65284" w:rsidRDefault="004C0061" w:rsidP="004B28A4">
            <w:pPr>
              <w:autoSpaceDE w:val="0"/>
              <w:rPr>
                <w:rFonts w:ascii="Calibri" w:hAnsi="Calibri"/>
                <w:bCs/>
                <w:color w:val="00B050"/>
                <w:sz w:val="20"/>
                <w:szCs w:val="20"/>
              </w:rPr>
            </w:pPr>
            <w:r w:rsidRPr="00D65284">
              <w:rPr>
                <w:rFonts w:ascii="Calibri" w:hAnsi="Calibri"/>
                <w:bCs/>
                <w:color w:val="00B050"/>
                <w:sz w:val="20"/>
                <w:szCs w:val="20"/>
              </w:rPr>
              <w:t>PASS</w:t>
            </w:r>
          </w:p>
        </w:tc>
      </w:tr>
    </w:tbl>
    <w:p w14:paraId="1364CFB1" w14:textId="77777777" w:rsidR="001D17C9" w:rsidRDefault="001D17C9" w:rsidP="00A5390E">
      <w:pPr>
        <w:rPr>
          <w:rStyle w:val="normaltextrun"/>
          <w:rFonts w:ascii="Calibri" w:eastAsia="Times New Roman" w:hAnsi="Calibri" w:cs="Calibri"/>
        </w:rPr>
      </w:pPr>
    </w:p>
    <w:p w14:paraId="7F77D472" w14:textId="77777777" w:rsidR="00883732" w:rsidRPr="00C5617E" w:rsidRDefault="00883732" w:rsidP="00A5390E"/>
    <w:p w14:paraId="59D41339" w14:textId="3CEF3E5C" w:rsidR="001634E1" w:rsidRPr="00C5617E" w:rsidRDefault="00A5390E" w:rsidP="00A5390E">
      <w:pPr>
        <w:rPr>
          <w:rStyle w:val="normaltextrun"/>
          <w:rFonts w:eastAsia="Times New Roman" w:cs="Calibri"/>
          <w:b/>
          <w:sz w:val="20"/>
          <w:szCs w:val="20"/>
        </w:rPr>
      </w:pPr>
      <w:r w:rsidRPr="00C5617E">
        <w:t>Le diverse precondizioni sono gestite</w:t>
      </w:r>
      <w:r w:rsidR="007568B2" w:rsidRPr="00C5617E">
        <w:t xml:space="preserve"> e</w:t>
      </w:r>
      <w:r w:rsidR="007568B2" w:rsidRPr="00C5617E">
        <w:rPr>
          <w:rStyle w:val="normaltextrun"/>
          <w:rFonts w:eastAsia="Times New Roman" w:cs="Calibri"/>
          <w:b/>
          <w:sz w:val="20"/>
          <w:szCs w:val="20"/>
        </w:rPr>
        <w:t xml:space="preserve"> </w:t>
      </w:r>
      <w:r w:rsidR="007568B2" w:rsidRPr="00C5617E">
        <w:t xml:space="preserve">visualizzate nel </w:t>
      </w:r>
      <w:r w:rsidR="00A41831">
        <w:t>B</w:t>
      </w:r>
      <w:r w:rsidR="007568B2" w:rsidRPr="00C5617E">
        <w:t>oundary</w:t>
      </w:r>
      <w:r w:rsidR="00F72D04" w:rsidRPr="00C5617E">
        <w:t>. Se non rispettate non permettono la registrazione dell’utente</w:t>
      </w:r>
      <w:r w:rsidR="00F72D04" w:rsidRPr="00C5617E">
        <w:rPr>
          <w:rStyle w:val="normaltextrun"/>
          <w:rFonts w:eastAsia="Times New Roman" w:cs="Calibri"/>
          <w:b/>
          <w:sz w:val="20"/>
          <w:szCs w:val="20"/>
        </w:rPr>
        <w:t>.</w:t>
      </w:r>
    </w:p>
    <w:p w14:paraId="614007D4" w14:textId="77777777" w:rsidR="00BD7899" w:rsidRPr="00E14C31" w:rsidRDefault="00BD7899" w:rsidP="00A5390E"/>
    <w:p w14:paraId="2CF7FB34" w14:textId="77777777" w:rsidR="00E14C31" w:rsidRPr="00E14C31" w:rsidRDefault="00133131" w:rsidP="00E14C31">
      <w:r w:rsidRPr="00883732">
        <w:rPr>
          <w:b/>
          <w:bCs/>
        </w:rPr>
        <w:t>NOTE:</w:t>
      </w:r>
      <w:r w:rsidRPr="00E14C31">
        <w:t xml:space="preserve"> </w:t>
      </w:r>
      <w:r w:rsidR="000F4354" w:rsidRPr="00E14C31">
        <w:t xml:space="preserve">Per i diversi formati non validi </w:t>
      </w:r>
      <w:r w:rsidR="00EA1D12" w:rsidRPr="00E14C31">
        <w:t>si è</w:t>
      </w:r>
      <w:r w:rsidR="000F4354" w:rsidRPr="00E14C31">
        <w:t xml:space="preserve"> deciso </w:t>
      </w:r>
      <w:r w:rsidRPr="00E14C31">
        <w:t>di</w:t>
      </w:r>
      <w:r w:rsidR="007E5B6F" w:rsidRPr="00E14C31">
        <w:t xml:space="preserve"> </w:t>
      </w:r>
      <w:r w:rsidR="00B46B42" w:rsidRPr="00E14C31">
        <w:t xml:space="preserve">utilizzare le </w:t>
      </w:r>
      <w:proofErr w:type="spellStart"/>
      <w:r w:rsidR="00B46B42" w:rsidRPr="00E14C31">
        <w:t>Regex</w:t>
      </w:r>
      <w:proofErr w:type="spellEnd"/>
      <w:r w:rsidR="00092BDA" w:rsidRPr="00E14C31">
        <w:t>, che hanno permesso</w:t>
      </w:r>
      <w:r w:rsidR="00EA1D12" w:rsidRPr="00E14C31">
        <w:t xml:space="preserve"> di specificare</w:t>
      </w:r>
      <w:r w:rsidR="00125430" w:rsidRPr="00E14C31">
        <w:t xml:space="preserve"> alcune regole di ricerca di caratteri</w:t>
      </w:r>
      <w:r w:rsidR="00E76B21" w:rsidRPr="00E14C31">
        <w:t xml:space="preserve"> speciali</w:t>
      </w:r>
      <w:r w:rsidR="00125430" w:rsidRPr="00E14C31">
        <w:t xml:space="preserve"> nelle stringhe</w:t>
      </w:r>
    </w:p>
    <w:p w14:paraId="72D014C9" w14:textId="10E66E7D" w:rsidR="001634E1" w:rsidRPr="00EB7E3D" w:rsidRDefault="001634E1" w:rsidP="00A5390E">
      <w:pPr>
        <w:rPr>
          <w:rStyle w:val="normaltextrun"/>
          <w:rFonts w:ascii="Calibri" w:eastAsia="Times New Roman" w:hAnsi="Calibri" w:cs="Calibri"/>
        </w:rPr>
      </w:pPr>
    </w:p>
    <w:p w14:paraId="23CD1FFE" w14:textId="77777777" w:rsidR="00EB7E3D" w:rsidRDefault="00EB7E3D" w:rsidP="00A5390E">
      <w:pPr>
        <w:rPr>
          <w:sz w:val="20"/>
          <w:szCs w:val="20"/>
        </w:rPr>
      </w:pPr>
    </w:p>
    <w:p w14:paraId="0A75C895" w14:textId="77777777" w:rsidR="00920C78" w:rsidRDefault="00920C78" w:rsidP="00E14C31">
      <w:pPr>
        <w:rPr>
          <w:b/>
          <w:bCs/>
          <w:color w:val="002060"/>
        </w:rPr>
      </w:pPr>
    </w:p>
    <w:p w14:paraId="0C5D26BE" w14:textId="77777777" w:rsidR="00920C78" w:rsidRDefault="00920C78" w:rsidP="00E14C31">
      <w:pPr>
        <w:rPr>
          <w:b/>
          <w:bCs/>
          <w:color w:val="002060"/>
        </w:rPr>
      </w:pPr>
    </w:p>
    <w:p w14:paraId="6C4BF576" w14:textId="77777777" w:rsidR="00920C78" w:rsidRDefault="00920C78" w:rsidP="00E14C31">
      <w:pPr>
        <w:rPr>
          <w:b/>
          <w:bCs/>
          <w:color w:val="002060"/>
        </w:rPr>
      </w:pPr>
    </w:p>
    <w:p w14:paraId="64C2AD30" w14:textId="77777777" w:rsidR="00920C78" w:rsidRDefault="00920C78" w:rsidP="00E14C31">
      <w:pPr>
        <w:rPr>
          <w:b/>
          <w:bCs/>
          <w:color w:val="002060"/>
        </w:rPr>
      </w:pPr>
    </w:p>
    <w:p w14:paraId="57154CA0" w14:textId="77777777" w:rsidR="00920C78" w:rsidRDefault="00920C78" w:rsidP="00E14C31">
      <w:pPr>
        <w:rPr>
          <w:b/>
          <w:bCs/>
          <w:color w:val="002060"/>
        </w:rPr>
      </w:pPr>
    </w:p>
    <w:p w14:paraId="3BEA0634" w14:textId="77777777" w:rsidR="00920C78" w:rsidRDefault="00920C78" w:rsidP="00E14C31">
      <w:pPr>
        <w:rPr>
          <w:b/>
          <w:bCs/>
          <w:color w:val="002060"/>
        </w:rPr>
      </w:pPr>
    </w:p>
    <w:p w14:paraId="4E1BB6DF" w14:textId="77777777" w:rsidR="00920C78" w:rsidRDefault="00920C78" w:rsidP="00E14C31">
      <w:pPr>
        <w:rPr>
          <w:b/>
          <w:bCs/>
          <w:color w:val="002060"/>
        </w:rPr>
      </w:pPr>
    </w:p>
    <w:p w14:paraId="6C9E7214" w14:textId="77777777" w:rsidR="00920C78" w:rsidRDefault="00920C78" w:rsidP="00E14C31">
      <w:pPr>
        <w:rPr>
          <w:b/>
          <w:bCs/>
          <w:color w:val="002060"/>
        </w:rPr>
      </w:pPr>
    </w:p>
    <w:p w14:paraId="5CD9B28C" w14:textId="77777777" w:rsidR="00920C78" w:rsidRDefault="00920C78" w:rsidP="00E14C31">
      <w:pPr>
        <w:rPr>
          <w:b/>
          <w:bCs/>
          <w:color w:val="002060"/>
        </w:rPr>
      </w:pPr>
    </w:p>
    <w:p w14:paraId="56959E45" w14:textId="6690D21E" w:rsidR="00DD6E8B" w:rsidRDefault="00E14C31" w:rsidP="00E14C31">
      <w:pPr>
        <w:rPr>
          <w:b/>
          <w:bCs/>
          <w:color w:val="002060"/>
        </w:rPr>
      </w:pPr>
      <w:r>
        <w:rPr>
          <w:b/>
          <w:bCs/>
          <w:color w:val="002060"/>
        </w:rPr>
        <w:lastRenderedPageBreak/>
        <w:t>AGGIUNGI</w:t>
      </w:r>
      <w:r w:rsidRPr="002153F5">
        <w:rPr>
          <w:b/>
          <w:bCs/>
          <w:color w:val="002060"/>
        </w:rPr>
        <w:t xml:space="preserve"> </w:t>
      </w:r>
      <w:r>
        <w:rPr>
          <w:b/>
          <w:bCs/>
          <w:color w:val="002060"/>
        </w:rPr>
        <w:t>VOTO</w:t>
      </w:r>
    </w:p>
    <w:p w14:paraId="6E568747" w14:textId="7E284905" w:rsidR="00C65CBA" w:rsidRDefault="00A124E9" w:rsidP="00E14C31">
      <w:pPr>
        <w:rPr>
          <w:b/>
          <w:bCs/>
          <w:color w:val="002060"/>
        </w:rPr>
      </w:pPr>
      <w:r>
        <w:rPr>
          <w:rStyle w:val="normaltextrun"/>
          <w:rFonts w:ascii="Calibri" w:hAnsi="Calibri" w:cs="Calibri"/>
        </w:rPr>
        <w:t>Anche in questo caso la Data non</w:t>
      </w:r>
      <w:r w:rsidR="00DA6A8F">
        <w:rPr>
          <w:rStyle w:val="normaltextrun"/>
          <w:rFonts w:ascii="Calibri" w:hAnsi="Calibri" w:cs="Calibri"/>
        </w:rPr>
        <w:t xml:space="preserve"> è stata testata poiché </w:t>
      </w:r>
      <w:r w:rsidR="000B51C8">
        <w:rPr>
          <w:rStyle w:val="normaltextrun"/>
          <w:rFonts w:ascii="Calibri" w:hAnsi="Calibri" w:cs="Calibri"/>
        </w:rPr>
        <w:t xml:space="preserve">l’input viene gestito </w:t>
      </w:r>
      <w:r w:rsidR="0045043F">
        <w:rPr>
          <w:rStyle w:val="normaltextrun"/>
          <w:rFonts w:ascii="Calibri" w:hAnsi="Calibri" w:cs="Calibri"/>
        </w:rPr>
        <w:t xml:space="preserve">nel Boundary. </w:t>
      </w:r>
      <w:r w:rsidR="00DF1638">
        <w:rPr>
          <w:rStyle w:val="normaltextrun"/>
          <w:rFonts w:ascii="Calibri" w:hAnsi="Calibri" w:cs="Calibri"/>
        </w:rPr>
        <w:t>Inoltre</w:t>
      </w:r>
      <w:r w:rsidR="00E24F43">
        <w:rPr>
          <w:rStyle w:val="normaltextrun"/>
          <w:rFonts w:ascii="Calibri" w:hAnsi="Calibri" w:cs="Calibri"/>
        </w:rPr>
        <w:t>,</w:t>
      </w:r>
      <w:r w:rsidR="00DF1638">
        <w:rPr>
          <w:rStyle w:val="normaltextrun"/>
          <w:rFonts w:ascii="Calibri" w:hAnsi="Calibri" w:cs="Calibri"/>
        </w:rPr>
        <w:t xml:space="preserve"> differentemente dal</w:t>
      </w:r>
      <w:r w:rsidR="00B00438">
        <w:rPr>
          <w:rStyle w:val="normaltextrun"/>
          <w:rFonts w:ascii="Calibri" w:hAnsi="Calibri" w:cs="Calibri"/>
        </w:rPr>
        <w:t xml:space="preserve"> piano di test, la matricola </w:t>
      </w:r>
      <w:r w:rsidR="00FB3690">
        <w:rPr>
          <w:rStyle w:val="normaltextrun"/>
          <w:rFonts w:ascii="Calibri" w:hAnsi="Calibri" w:cs="Calibri"/>
        </w:rPr>
        <w:t>non ha una lunghezza predefinita</w:t>
      </w:r>
      <w:r w:rsidR="00D045EB">
        <w:rPr>
          <w:rStyle w:val="normaltextrun"/>
          <w:rFonts w:ascii="Calibri" w:hAnsi="Calibri" w:cs="Calibri"/>
        </w:rPr>
        <w:t xml:space="preserve"> pari a </w:t>
      </w:r>
      <w:proofErr w:type="gramStart"/>
      <w:r w:rsidR="00D045EB">
        <w:rPr>
          <w:rStyle w:val="normaltextrun"/>
          <w:rFonts w:ascii="Calibri" w:hAnsi="Calibri" w:cs="Calibri"/>
        </w:rPr>
        <w:t>6</w:t>
      </w:r>
      <w:proofErr w:type="gramEnd"/>
      <w:r w:rsidR="004C37A7">
        <w:rPr>
          <w:rStyle w:val="normaltextrun"/>
          <w:rFonts w:ascii="Calibri" w:hAnsi="Calibri" w:cs="Calibri"/>
        </w:rPr>
        <w:t xml:space="preserve"> ed inoltre viene gestita anch’essa </w:t>
      </w:r>
      <w:r w:rsidR="00F145BA">
        <w:rPr>
          <w:rStyle w:val="normaltextrun"/>
          <w:rFonts w:ascii="Calibri" w:hAnsi="Calibri" w:cs="Calibri"/>
        </w:rPr>
        <w:t xml:space="preserve">nel Boundary attraverso </w:t>
      </w:r>
      <w:r w:rsidR="00B61206">
        <w:rPr>
          <w:rStyle w:val="normaltextrun"/>
          <w:rFonts w:ascii="Calibri" w:hAnsi="Calibri" w:cs="Calibri"/>
        </w:rPr>
        <w:t>diversi controlli</w:t>
      </w:r>
      <w:r w:rsidR="00420B6C">
        <w:rPr>
          <w:rStyle w:val="normaltextrun"/>
          <w:rFonts w:ascii="Calibri" w:hAnsi="Calibri" w:cs="Calibri"/>
        </w:rPr>
        <w:t>.</w:t>
      </w:r>
    </w:p>
    <w:p w14:paraId="37312F3C" w14:textId="77777777" w:rsidR="00EB7E3D" w:rsidRDefault="00EB7E3D" w:rsidP="00A5390E">
      <w:pPr>
        <w:rPr>
          <w:sz w:val="20"/>
          <w:szCs w:val="20"/>
        </w:rPr>
      </w:pPr>
    </w:p>
    <w:tbl>
      <w:tblPr>
        <w:tblW w:w="5560" w:type="pct"/>
        <w:tblInd w:w="-85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278"/>
        <w:gridCol w:w="1982"/>
        <w:gridCol w:w="1562"/>
        <w:gridCol w:w="2832"/>
        <w:gridCol w:w="2128"/>
        <w:gridCol w:w="1559"/>
        <w:gridCol w:w="1559"/>
        <w:gridCol w:w="1423"/>
        <w:gridCol w:w="845"/>
      </w:tblGrid>
      <w:tr w:rsidR="00E24F43" w:rsidRPr="00E77D7E" w14:paraId="4B789DD2" w14:textId="77777777" w:rsidTr="00E24F43">
        <w:trPr>
          <w:trHeight w:val="734"/>
        </w:trPr>
        <w:tc>
          <w:tcPr>
            <w:tcW w:w="223" w:type="pct"/>
            <w:shd w:val="clear" w:color="auto" w:fill="auto"/>
          </w:tcPr>
          <w:p w14:paraId="0BE7B6F6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Test Case ID</w:t>
            </w:r>
          </w:p>
        </w:tc>
        <w:tc>
          <w:tcPr>
            <w:tcW w:w="402" w:type="pct"/>
            <w:shd w:val="clear" w:color="auto" w:fill="auto"/>
          </w:tcPr>
          <w:p w14:paraId="5362A76D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Descrizione</w:t>
            </w:r>
          </w:p>
        </w:tc>
        <w:tc>
          <w:tcPr>
            <w:tcW w:w="624" w:type="pct"/>
          </w:tcPr>
          <w:p w14:paraId="0ABDD2F3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Classi di equivalenza coperte</w:t>
            </w:r>
          </w:p>
        </w:tc>
        <w:tc>
          <w:tcPr>
            <w:tcW w:w="492" w:type="pct"/>
            <w:shd w:val="clear" w:color="auto" w:fill="auto"/>
          </w:tcPr>
          <w:p w14:paraId="2F52594B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Pre-condizioni</w:t>
            </w:r>
          </w:p>
        </w:tc>
        <w:tc>
          <w:tcPr>
            <w:tcW w:w="892" w:type="pct"/>
            <w:shd w:val="clear" w:color="auto" w:fill="auto"/>
          </w:tcPr>
          <w:p w14:paraId="053861C0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Input</w:t>
            </w:r>
          </w:p>
        </w:tc>
        <w:tc>
          <w:tcPr>
            <w:tcW w:w="670" w:type="pct"/>
            <w:shd w:val="clear" w:color="auto" w:fill="auto"/>
          </w:tcPr>
          <w:p w14:paraId="5F0AAB82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Output Attesi</w:t>
            </w:r>
          </w:p>
        </w:tc>
        <w:tc>
          <w:tcPr>
            <w:tcW w:w="491" w:type="pct"/>
            <w:shd w:val="clear" w:color="auto" w:fill="auto"/>
          </w:tcPr>
          <w:p w14:paraId="3762933D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Post-condizioni Attese</w:t>
            </w:r>
          </w:p>
        </w:tc>
        <w:tc>
          <w:tcPr>
            <w:tcW w:w="491" w:type="pct"/>
            <w:shd w:val="clear" w:color="auto" w:fill="auto"/>
          </w:tcPr>
          <w:p w14:paraId="5BB74C0C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0"/>
                <w:szCs w:val="20"/>
              </w:rPr>
            </w:pPr>
            <w:r w:rsidRPr="00E24F43">
              <w:rPr>
                <w:rFonts w:ascii="Calibri" w:hAnsi="Calibri"/>
                <w:b/>
                <w:color w:val="000090"/>
                <w:sz w:val="20"/>
                <w:szCs w:val="20"/>
              </w:rPr>
              <w:t>Output Ottenuti</w:t>
            </w:r>
          </w:p>
        </w:tc>
        <w:tc>
          <w:tcPr>
            <w:tcW w:w="448" w:type="pct"/>
            <w:shd w:val="clear" w:color="auto" w:fill="auto"/>
          </w:tcPr>
          <w:p w14:paraId="21ED4DBD" w14:textId="77777777" w:rsidR="00372FBF" w:rsidRPr="00E24F43" w:rsidRDefault="00372FBF">
            <w:pPr>
              <w:autoSpaceDE w:val="0"/>
              <w:rPr>
                <w:rFonts w:ascii="Calibri" w:hAnsi="Calibri"/>
                <w:b/>
                <w:color w:val="000090"/>
                <w:sz w:val="22"/>
                <w:szCs w:val="22"/>
              </w:rPr>
            </w:pPr>
            <w:r w:rsidRPr="00E24F43">
              <w:rPr>
                <w:rFonts w:ascii="Calibri" w:hAnsi="Calibri"/>
                <w:b/>
                <w:color w:val="000090"/>
                <w:sz w:val="22"/>
                <w:szCs w:val="22"/>
              </w:rPr>
              <w:t>Post-condizioni Ottenute</w:t>
            </w:r>
          </w:p>
        </w:tc>
        <w:tc>
          <w:tcPr>
            <w:tcW w:w="266" w:type="pct"/>
            <w:shd w:val="clear" w:color="auto" w:fill="auto"/>
          </w:tcPr>
          <w:p w14:paraId="27CC1C49" w14:textId="77777777" w:rsidR="00372FBF" w:rsidRPr="00E77D7E" w:rsidRDefault="00372FBF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Esito</w:t>
            </w:r>
          </w:p>
          <w:p w14:paraId="5C65E114" w14:textId="77777777" w:rsidR="00372FBF" w:rsidRPr="00E77D7E" w:rsidRDefault="00372FBF">
            <w:pPr>
              <w:autoSpaceDE w:val="0"/>
              <w:rPr>
                <w:rFonts w:ascii="Calibri" w:hAnsi="Calibri"/>
                <w:b/>
                <w:color w:val="000090"/>
              </w:rPr>
            </w:pPr>
            <w:r w:rsidRPr="00E77D7E">
              <w:rPr>
                <w:rFonts w:ascii="Calibri" w:hAnsi="Calibri"/>
                <w:b/>
                <w:color w:val="000090"/>
              </w:rPr>
              <w:t>(</w:t>
            </w:r>
            <w:r w:rsidRPr="00E77D7E">
              <w:rPr>
                <w:rFonts w:ascii="Calibri" w:hAnsi="Calibri"/>
                <w:b/>
                <w:i/>
                <w:color w:val="000090"/>
              </w:rPr>
              <w:t>FAIL</w:t>
            </w:r>
            <w:r w:rsidRPr="00E77D7E">
              <w:rPr>
                <w:rFonts w:ascii="Calibri" w:hAnsi="Calibri"/>
                <w:b/>
                <w:color w:val="000090"/>
              </w:rPr>
              <w:t xml:space="preserve">, </w:t>
            </w:r>
            <w:r w:rsidRPr="00E77D7E">
              <w:rPr>
                <w:rFonts w:ascii="Calibri" w:hAnsi="Calibri"/>
                <w:b/>
                <w:i/>
                <w:color w:val="000090"/>
              </w:rPr>
              <w:t>PASS</w:t>
            </w:r>
            <w:r w:rsidRPr="00E77D7E">
              <w:rPr>
                <w:rFonts w:ascii="Calibri" w:hAnsi="Calibri"/>
                <w:b/>
                <w:color w:val="000090"/>
              </w:rPr>
              <w:t>)</w:t>
            </w:r>
          </w:p>
        </w:tc>
      </w:tr>
      <w:tr w:rsidR="00E24F43" w:rsidRPr="00D65284" w14:paraId="376BBE89" w14:textId="77777777" w:rsidTr="00E24F43">
        <w:trPr>
          <w:trHeight w:val="244"/>
        </w:trPr>
        <w:tc>
          <w:tcPr>
            <w:tcW w:w="223" w:type="pct"/>
            <w:shd w:val="clear" w:color="auto" w:fill="auto"/>
          </w:tcPr>
          <w:p w14:paraId="6D4B6E28" w14:textId="2BDD9DA4" w:rsidR="00372FBF" w:rsidRPr="00E24F43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1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02" w:type="pct"/>
            <w:shd w:val="clear" w:color="auto" w:fill="auto"/>
          </w:tcPr>
          <w:p w14:paraId="54C28703" w14:textId="330F839C" w:rsidR="00372FBF" w:rsidRPr="00E24F43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Tutti input validi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24" w:type="pct"/>
          </w:tcPr>
          <w:p w14:paraId="4CB9C25E" w14:textId="1E6BB00B" w:rsidR="00372FBF" w:rsidRPr="00E24F43" w:rsidRDefault="00487A28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Data valida, Alunno valido, Valutazione valida.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92" w:type="pct"/>
            <w:shd w:val="clear" w:color="auto" w:fill="auto"/>
          </w:tcPr>
          <w:p w14:paraId="0D626917" w14:textId="05A1EDBE" w:rsidR="00372FBF" w:rsidRPr="00E24F43" w:rsidRDefault="00487A28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È stata selezionata una classe esistente</w:t>
            </w:r>
            <w:r w:rsidR="00E2319B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;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l’alunno esiste e fa parte della classe selezionata</w:t>
            </w:r>
            <w:r w:rsidR="00E2319B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; il docente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 </w:t>
            </w:r>
            <w:r w:rsidR="004640FA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insegna una materia nella classe selezionata</w:t>
            </w:r>
          </w:p>
        </w:tc>
        <w:tc>
          <w:tcPr>
            <w:tcW w:w="892" w:type="pct"/>
            <w:shd w:val="clear" w:color="auto" w:fill="auto"/>
          </w:tcPr>
          <w:p w14:paraId="46203CB2" w14:textId="64AE884A" w:rsidR="00487A28" w:rsidRPr="00E24F43" w:rsidRDefault="00487A28" w:rsidP="00487A28">
            <w:pPr>
              <w:pStyle w:val="paragraph"/>
              <w:textAlignment w:val="baseline"/>
              <w:divId w:val="1346396926"/>
              <w:rPr>
                <w:sz w:val="20"/>
                <w:szCs w:val="20"/>
              </w:rPr>
            </w:pPr>
            <w:proofErr w:type="gramStart"/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{ </w:t>
            </w:r>
            <w:r w:rsidR="00DA6A8F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Data</w:t>
            </w:r>
            <w:proofErr w:type="gramEnd"/>
            <w:r w:rsidR="00DA6A8F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: “10/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06</w:t>
            </w:r>
            <w:r w:rsidR="00DA6A8F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/202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3</w:t>
            </w:r>
            <w:r w:rsidR="00DA6A8F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” ,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 </w:t>
            </w:r>
            <w:r w:rsidR="00B95E04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Docente: </w:t>
            </w:r>
            <w:r w:rsidR="00B95E04" w:rsidRPr="00E24F43">
              <w:rPr>
                <w:rFonts w:ascii="Calibri" w:eastAsiaTheme="majorEastAsia" w:hAnsi="Calibri" w:cs="Calibri"/>
                <w:sz w:val="20"/>
                <w:szCs w:val="20"/>
              </w:rPr>
              <w:t>l.bianchi30,</w:t>
            </w:r>
            <w:r w:rsidRPr="00E24F43">
              <w:rPr>
                <w:rFonts w:ascii="Calibri" w:eastAsiaTheme="majorEastAsia" w:hAnsi="Calibri" w:cs="Calibri"/>
                <w:sz w:val="20"/>
                <w:szCs w:val="20"/>
              </w:rPr>
              <w:t xml:space="preserve"> 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Alunno: 1, </w:t>
            </w:r>
            <w:r w:rsidR="00987183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M</w:t>
            </w:r>
            <w:r w:rsidR="00987183" w:rsidRPr="00E24F43">
              <w:rPr>
                <w:rStyle w:val="normaltextrun"/>
                <w:rFonts w:eastAsiaTheme="majorEastAsia"/>
                <w:sz w:val="20"/>
                <w:szCs w:val="20"/>
              </w:rPr>
              <w:t xml:space="preserve">ateria 1, 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Valutazione: 7</w:t>
            </w:r>
            <w:r w:rsidR="0065751F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.</w:t>
            </w:r>
            <w:r w:rsidR="0065751F" w:rsidRPr="00E24F43">
              <w:rPr>
                <w:rStyle w:val="normaltextrun"/>
                <w:rFonts w:eastAsiaTheme="majorEastAsia"/>
                <w:sz w:val="20"/>
                <w:szCs w:val="20"/>
              </w:rPr>
              <w:t>5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}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  <w:p w14:paraId="4CE788D2" w14:textId="5DC55B31" w:rsidR="00372FBF" w:rsidRPr="00E24F43" w:rsidRDefault="00487A28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="00372FBF"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70" w:type="pct"/>
            <w:shd w:val="clear" w:color="auto" w:fill="auto"/>
          </w:tcPr>
          <w:p w14:paraId="6978BD59" w14:textId="3CA3E2AE" w:rsidR="00372FBF" w:rsidRPr="00E24F43" w:rsidRDefault="00CC53E5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E24F43">
              <w:rPr>
                <w:rFonts w:ascii="Calibri" w:hAnsi="Calibri"/>
                <w:sz w:val="20"/>
                <w:szCs w:val="20"/>
              </w:rPr>
              <w:t>ret</w:t>
            </w:r>
            <w:proofErr w:type="spellEnd"/>
            <w:r w:rsidRPr="00E24F43">
              <w:rPr>
                <w:rFonts w:ascii="Calibri" w:hAnsi="Calibri"/>
                <w:sz w:val="20"/>
                <w:szCs w:val="20"/>
              </w:rPr>
              <w:t>=1</w:t>
            </w:r>
          </w:p>
        </w:tc>
        <w:tc>
          <w:tcPr>
            <w:tcW w:w="491" w:type="pct"/>
            <w:shd w:val="clear" w:color="auto" w:fill="auto"/>
          </w:tcPr>
          <w:p w14:paraId="5804F019" w14:textId="1EA03BC6" w:rsidR="00372FBF" w:rsidRPr="00E24F43" w:rsidRDefault="00BB1911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La valutazione viene inserita nel registro elettronico e a causa della valutazione negativa il sistema invia una email al genitore dell’alunno.</w:t>
            </w:r>
          </w:p>
        </w:tc>
        <w:tc>
          <w:tcPr>
            <w:tcW w:w="491" w:type="pct"/>
            <w:shd w:val="clear" w:color="auto" w:fill="auto"/>
          </w:tcPr>
          <w:p w14:paraId="507BD715" w14:textId="77777777" w:rsidR="00372FBF" w:rsidRPr="00E24F43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proofErr w:type="spellStart"/>
            <w:r w:rsidRPr="00E24F43">
              <w:rPr>
                <w:rFonts w:ascii="Calibri" w:hAnsi="Calibri"/>
                <w:sz w:val="20"/>
                <w:szCs w:val="20"/>
              </w:rPr>
              <w:t>ret</w:t>
            </w:r>
            <w:proofErr w:type="spellEnd"/>
            <w:r w:rsidRPr="00E24F43">
              <w:rPr>
                <w:rFonts w:ascii="Calibri" w:hAnsi="Calibri"/>
                <w:sz w:val="20"/>
                <w:szCs w:val="20"/>
              </w:rPr>
              <w:t>=1</w:t>
            </w:r>
          </w:p>
        </w:tc>
        <w:tc>
          <w:tcPr>
            <w:tcW w:w="448" w:type="pct"/>
            <w:shd w:val="clear" w:color="auto" w:fill="auto"/>
          </w:tcPr>
          <w:p w14:paraId="39F71EF7" w14:textId="35454AD7" w:rsidR="00372FBF" w:rsidRPr="00E24F43" w:rsidRDefault="00BB1911">
            <w:pPr>
              <w:autoSpaceDE w:val="0"/>
              <w:rPr>
                <w:rFonts w:ascii="Calibri" w:hAnsi="Calibri"/>
                <w:sz w:val="22"/>
                <w:szCs w:val="22"/>
              </w:rPr>
            </w:pPr>
            <w:r w:rsidRPr="00E24F43">
              <w:rPr>
                <w:rFonts w:ascii="Calibri" w:hAnsi="Calibri"/>
                <w:sz w:val="22"/>
                <w:szCs w:val="22"/>
              </w:rPr>
              <w:t>La valutazione viene aggiunta al database</w:t>
            </w:r>
            <w:r w:rsidR="00C65814" w:rsidRPr="00E24F43">
              <w:rPr>
                <w:rFonts w:ascii="Calibri" w:hAnsi="Calibri"/>
                <w:sz w:val="22"/>
                <w:szCs w:val="22"/>
              </w:rPr>
              <w:t xml:space="preserve"> ed è visualizzabile dal genitore dell’alunno</w:t>
            </w:r>
          </w:p>
        </w:tc>
        <w:tc>
          <w:tcPr>
            <w:tcW w:w="266" w:type="pct"/>
            <w:shd w:val="clear" w:color="auto" w:fill="auto"/>
          </w:tcPr>
          <w:p w14:paraId="586BB781" w14:textId="77777777" w:rsidR="00372FBF" w:rsidRPr="00D65284" w:rsidRDefault="00372FBF">
            <w:pPr>
              <w:autoSpaceDE w:val="0"/>
              <w:rPr>
                <w:rFonts w:ascii="Calibri" w:hAnsi="Calibri"/>
                <w:color w:val="FF0000"/>
                <w:sz w:val="20"/>
                <w:szCs w:val="20"/>
              </w:rPr>
            </w:pPr>
            <w:r w:rsidRPr="00D65284">
              <w:rPr>
                <w:rFonts w:ascii="Calibri" w:hAnsi="Calibri"/>
                <w:color w:val="00B050"/>
                <w:sz w:val="20"/>
                <w:szCs w:val="20"/>
              </w:rPr>
              <w:t>PASS</w:t>
            </w:r>
          </w:p>
        </w:tc>
      </w:tr>
      <w:tr w:rsidR="00E24F43" w:rsidRPr="00D65284" w14:paraId="7443B622" w14:textId="77777777" w:rsidTr="00E24F43">
        <w:trPr>
          <w:trHeight w:val="244"/>
        </w:trPr>
        <w:tc>
          <w:tcPr>
            <w:tcW w:w="223" w:type="pct"/>
            <w:shd w:val="clear" w:color="auto" w:fill="auto"/>
          </w:tcPr>
          <w:p w14:paraId="3B794C1C" w14:textId="51878EEF" w:rsidR="00372FBF" w:rsidRPr="00E24F43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Fonts w:ascii="Calibri" w:hAnsi="Calibri"/>
                <w:sz w:val="20"/>
                <w:szCs w:val="20"/>
              </w:rPr>
              <w:t>2</w:t>
            </w:r>
          </w:p>
        </w:tc>
        <w:tc>
          <w:tcPr>
            <w:tcW w:w="402" w:type="pct"/>
            <w:shd w:val="clear" w:color="auto" w:fill="auto"/>
          </w:tcPr>
          <w:p w14:paraId="3769ACCF" w14:textId="62F7870D" w:rsidR="00372FBF" w:rsidRPr="00E24F43" w:rsidRDefault="00D56929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Valutazione valore &lt; 1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24" w:type="pct"/>
          </w:tcPr>
          <w:p w14:paraId="53AB273B" w14:textId="527499D4" w:rsidR="00372FBF" w:rsidRPr="00E24F43" w:rsidRDefault="00D56929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Data valida, Alunno valido, Valutazione float valore &lt;1 [ERROR].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92" w:type="pct"/>
            <w:shd w:val="clear" w:color="auto" w:fill="auto"/>
          </w:tcPr>
          <w:p w14:paraId="680CE8B5" w14:textId="1597105E" w:rsidR="00372FBF" w:rsidRPr="00E24F43" w:rsidRDefault="00D56929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892" w:type="pct"/>
            <w:shd w:val="clear" w:color="auto" w:fill="auto"/>
          </w:tcPr>
          <w:p w14:paraId="12EAAC48" w14:textId="6AB2F62F" w:rsidR="00372FBF" w:rsidRPr="00E24F43" w:rsidRDefault="00D56929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proofErr w:type="gramStart"/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{ Data</w:t>
            </w:r>
            <w:proofErr w:type="gramEnd"/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: “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10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/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06</w:t>
            </w:r>
            <w:r w:rsidR="002B1515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/202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3</w:t>
            </w:r>
            <w:r w:rsidR="002B1515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”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 , Docente: </w:t>
            </w:r>
            <w:r w:rsidR="002B1515" w:rsidRPr="00E24F43">
              <w:rPr>
                <w:rFonts w:ascii="Calibri" w:eastAsiaTheme="majorEastAsia" w:hAnsi="Calibri" w:cs="Calibri"/>
                <w:sz w:val="20"/>
                <w:szCs w:val="20"/>
              </w:rPr>
              <w:t>l.bianchi30,</w:t>
            </w:r>
            <w:r w:rsidRPr="00E24F43">
              <w:rPr>
                <w:rFonts w:ascii="Calibri" w:eastAsiaTheme="majorEastAsia" w:hAnsi="Calibri" w:cs="Calibri"/>
                <w:sz w:val="20"/>
                <w:szCs w:val="20"/>
              </w:rPr>
              <w:t xml:space="preserve"> 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Alunno: </w:t>
            </w:r>
            <w:r w:rsidR="002B1515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1, </w:t>
            </w:r>
            <w:r w:rsidR="002B1515"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M</w:t>
            </w:r>
            <w:r w:rsidR="002B1515" w:rsidRPr="00E24F43">
              <w:rPr>
                <w:rStyle w:val="normaltextrun"/>
                <w:rFonts w:eastAsiaTheme="majorEastAsia"/>
                <w:sz w:val="20"/>
                <w:szCs w:val="20"/>
              </w:rPr>
              <w:t>ateria 1</w:t>
            </w:r>
            <w:r w:rsidRPr="00E24F43">
              <w:rPr>
                <w:rStyle w:val="normaltextrun"/>
                <w:rFonts w:eastAsiaTheme="majorEastAsia"/>
                <w:sz w:val="20"/>
                <w:szCs w:val="20"/>
              </w:rPr>
              <w:t xml:space="preserve">, 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Valutazione: 0</w:t>
            </w:r>
            <w:r w:rsidR="002B1515"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.5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}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70" w:type="pct"/>
            <w:shd w:val="clear" w:color="auto" w:fill="auto"/>
          </w:tcPr>
          <w:p w14:paraId="2F758AF6" w14:textId="6BF9AB3C" w:rsidR="000A2383" w:rsidRPr="00E24F43" w:rsidRDefault="000A2383" w:rsidP="000A2383">
            <w:pPr>
              <w:autoSpaceDE w:val="0"/>
              <w:spacing w:line="480" w:lineRule="auto"/>
              <w:rPr>
                <w:sz w:val="20"/>
                <w:szCs w:val="20"/>
              </w:rPr>
            </w:pPr>
            <w:proofErr w:type="spellStart"/>
            <w:r w:rsidRPr="00E24F43">
              <w:rPr>
                <w:sz w:val="20"/>
                <w:szCs w:val="20"/>
              </w:rPr>
              <w:t>ret</w:t>
            </w:r>
            <w:proofErr w:type="spellEnd"/>
            <w:r w:rsidRPr="00E24F43">
              <w:rPr>
                <w:sz w:val="20"/>
                <w:szCs w:val="20"/>
              </w:rPr>
              <w:t>=-2 e “Il</w:t>
            </w:r>
            <w:r w:rsidR="00E24F43">
              <w:rPr>
                <w:sz w:val="20"/>
                <w:szCs w:val="20"/>
              </w:rPr>
              <w:t xml:space="preserve"> v</w:t>
            </w:r>
            <w:r w:rsidRPr="00E24F43">
              <w:rPr>
                <w:sz w:val="20"/>
                <w:szCs w:val="20"/>
              </w:rPr>
              <w:t>oto deve</w:t>
            </w:r>
            <w:r w:rsidR="00E24F43">
              <w:rPr>
                <w:sz w:val="20"/>
                <w:szCs w:val="20"/>
              </w:rPr>
              <w:t xml:space="preserve"> </w:t>
            </w:r>
            <w:r w:rsidRPr="00E24F43">
              <w:rPr>
                <w:sz w:val="20"/>
                <w:szCs w:val="20"/>
              </w:rPr>
              <w:t>essere almeno pari a 1!</w:t>
            </w:r>
            <w:r w:rsidR="002623AE" w:rsidRPr="00E24F43">
              <w:rPr>
                <w:sz w:val="20"/>
                <w:szCs w:val="20"/>
              </w:rPr>
              <w:t>”</w:t>
            </w:r>
          </w:p>
          <w:p w14:paraId="4FE004B9" w14:textId="4B60D89C" w:rsidR="00372FBF" w:rsidRPr="00E24F43" w:rsidRDefault="00372FBF" w:rsidP="000A2383">
            <w:pPr>
              <w:autoSpaceDE w:val="0"/>
              <w:spacing w:line="480" w:lineRule="auto"/>
              <w:rPr>
                <w:rStyle w:val="normaltextrun"/>
                <w:rFonts w:cs="Calibri"/>
                <w:sz w:val="20"/>
                <w:szCs w:val="20"/>
              </w:rPr>
            </w:pPr>
          </w:p>
        </w:tc>
        <w:tc>
          <w:tcPr>
            <w:tcW w:w="491" w:type="pct"/>
            <w:shd w:val="clear" w:color="auto" w:fill="auto"/>
          </w:tcPr>
          <w:p w14:paraId="6021FA62" w14:textId="6BCA1BFD" w:rsidR="00372FBF" w:rsidRPr="00E24F43" w:rsidRDefault="00D56929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91" w:type="pct"/>
            <w:shd w:val="clear" w:color="auto" w:fill="auto"/>
          </w:tcPr>
          <w:p w14:paraId="154A540B" w14:textId="253F53FD" w:rsidR="000A2383" w:rsidRPr="00E24F43" w:rsidRDefault="000A2383" w:rsidP="000A2383">
            <w:pPr>
              <w:autoSpaceDE w:val="0"/>
              <w:spacing w:line="480" w:lineRule="auto"/>
              <w:rPr>
                <w:sz w:val="20"/>
                <w:szCs w:val="20"/>
              </w:rPr>
            </w:pPr>
            <w:proofErr w:type="spellStart"/>
            <w:r w:rsidRPr="00E24F43">
              <w:rPr>
                <w:sz w:val="20"/>
                <w:szCs w:val="20"/>
              </w:rPr>
              <w:t>ret</w:t>
            </w:r>
            <w:proofErr w:type="spellEnd"/>
            <w:r w:rsidRPr="00E24F43">
              <w:rPr>
                <w:sz w:val="20"/>
                <w:szCs w:val="20"/>
              </w:rPr>
              <w:t>=-2 e “Il voto deve essere almeno pari a 1!</w:t>
            </w:r>
            <w:r w:rsidR="002623AE" w:rsidRPr="00E24F43">
              <w:rPr>
                <w:sz w:val="20"/>
                <w:szCs w:val="20"/>
              </w:rPr>
              <w:t>”</w:t>
            </w:r>
          </w:p>
          <w:p w14:paraId="128F5EE4" w14:textId="51F3E94F" w:rsidR="00372FBF" w:rsidRPr="00E24F43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</w:p>
        </w:tc>
        <w:tc>
          <w:tcPr>
            <w:tcW w:w="448" w:type="pct"/>
            <w:shd w:val="clear" w:color="auto" w:fill="auto"/>
          </w:tcPr>
          <w:p w14:paraId="213809C7" w14:textId="54B8B1C3" w:rsidR="00372FBF" w:rsidRPr="00E24F43" w:rsidRDefault="00372FBF">
            <w:pPr>
              <w:autoSpaceDE w:val="0"/>
              <w:rPr>
                <w:rFonts w:ascii="Calibri" w:hAnsi="Calibri"/>
                <w:sz w:val="22"/>
                <w:szCs w:val="22"/>
              </w:rPr>
            </w:pPr>
          </w:p>
        </w:tc>
        <w:tc>
          <w:tcPr>
            <w:tcW w:w="266" w:type="pct"/>
            <w:shd w:val="clear" w:color="auto" w:fill="auto"/>
          </w:tcPr>
          <w:p w14:paraId="7DDBCC90" w14:textId="77777777" w:rsidR="00372FBF" w:rsidRPr="00D65284" w:rsidRDefault="00372FBF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D65284">
              <w:rPr>
                <w:rFonts w:ascii="Calibri" w:hAnsi="Calibri"/>
                <w:color w:val="00B050"/>
                <w:sz w:val="20"/>
                <w:szCs w:val="20"/>
              </w:rPr>
              <w:t>PASS</w:t>
            </w:r>
          </w:p>
        </w:tc>
      </w:tr>
      <w:tr w:rsidR="00E24F43" w:rsidRPr="00D65284" w14:paraId="77405784" w14:textId="77777777" w:rsidTr="00E24F43">
        <w:trPr>
          <w:trHeight w:val="244"/>
        </w:trPr>
        <w:tc>
          <w:tcPr>
            <w:tcW w:w="223" w:type="pct"/>
            <w:shd w:val="clear" w:color="auto" w:fill="auto"/>
          </w:tcPr>
          <w:p w14:paraId="4A3A1380" w14:textId="08382231" w:rsidR="000A2383" w:rsidRPr="00E24F43" w:rsidRDefault="003051F4" w:rsidP="000A2383">
            <w:pPr>
              <w:autoSpaceDE w:val="0"/>
              <w:rPr>
                <w:rFonts w:ascii="Calibri" w:hAnsi="Calibri"/>
                <w:sz w:val="20"/>
                <w:szCs w:val="20"/>
              </w:rPr>
            </w:pP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3 </w:t>
            </w:r>
          </w:p>
        </w:tc>
        <w:tc>
          <w:tcPr>
            <w:tcW w:w="402" w:type="pct"/>
            <w:shd w:val="clear" w:color="auto" w:fill="auto"/>
          </w:tcPr>
          <w:p w14:paraId="310AF5DC" w14:textId="08C959B4" w:rsidR="000A2383" w:rsidRPr="00E24F43" w:rsidRDefault="003051F4" w:rsidP="000A238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Valutazione valore &gt; 10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24" w:type="pct"/>
          </w:tcPr>
          <w:p w14:paraId="0C86C308" w14:textId="2F8309A7" w:rsidR="000A2383" w:rsidRPr="00E24F43" w:rsidRDefault="003051F4" w:rsidP="000A238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Data valida, Alunno valido, Valutazione float valore &gt;10 [ERROR</w:t>
            </w:r>
            <w:proofErr w:type="gramStart"/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] .</w:t>
            </w:r>
            <w:proofErr w:type="gramEnd"/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492" w:type="pct"/>
            <w:shd w:val="clear" w:color="auto" w:fill="auto"/>
          </w:tcPr>
          <w:p w14:paraId="28F4AFAC" w14:textId="511609E3" w:rsidR="000A2383" w:rsidRPr="00E24F43" w:rsidRDefault="003051F4" w:rsidP="000A238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 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892" w:type="pct"/>
            <w:shd w:val="clear" w:color="auto" w:fill="auto"/>
          </w:tcPr>
          <w:p w14:paraId="4E0421F1" w14:textId="5563E8A6" w:rsidR="000A2383" w:rsidRPr="00E24F43" w:rsidRDefault="003051F4" w:rsidP="000A238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  <w:proofErr w:type="gramStart"/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{ Data</w:t>
            </w:r>
            <w:proofErr w:type="gramEnd"/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: “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10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/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06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/202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3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”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 xml:space="preserve"> , Docente: </w:t>
            </w:r>
            <w:r w:rsidRPr="00E24F43">
              <w:rPr>
                <w:rFonts w:ascii="Calibri" w:eastAsiaTheme="majorEastAsia" w:hAnsi="Calibri" w:cs="Calibri"/>
                <w:sz w:val="20"/>
                <w:szCs w:val="20"/>
              </w:rPr>
              <w:t xml:space="preserve">l.bianchi30, 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 xml:space="preserve">Alunno: 1, </w:t>
            </w:r>
            <w:r w:rsidRPr="00E24F43">
              <w:rPr>
                <w:rStyle w:val="normaltextrun"/>
                <w:rFonts w:ascii="Calibri" w:eastAsiaTheme="majorEastAsia" w:hAnsi="Calibri" w:cs="Calibri"/>
                <w:sz w:val="20"/>
                <w:szCs w:val="20"/>
              </w:rPr>
              <w:t>M</w:t>
            </w:r>
            <w:r w:rsidRPr="00E24F43">
              <w:rPr>
                <w:rStyle w:val="normaltextrun"/>
                <w:rFonts w:eastAsiaTheme="majorEastAsia"/>
                <w:sz w:val="20"/>
                <w:szCs w:val="20"/>
              </w:rPr>
              <w:t xml:space="preserve">ateria 1, </w:t>
            </w:r>
            <w:r w:rsidRPr="00E24F43">
              <w:rPr>
                <w:rStyle w:val="normaltextrun"/>
                <w:rFonts w:ascii="Calibri" w:hAnsi="Calibri" w:cs="Calibri"/>
                <w:sz w:val="20"/>
                <w:szCs w:val="20"/>
              </w:rPr>
              <w:t>Valutazione: 11}</w:t>
            </w:r>
            <w:r w:rsidRPr="00E24F43">
              <w:rPr>
                <w:rStyle w:val="eop"/>
                <w:rFonts w:ascii="Calibri" w:hAnsi="Calibri" w:cs="Calibri"/>
                <w:sz w:val="20"/>
                <w:szCs w:val="20"/>
              </w:rPr>
              <w:t> </w:t>
            </w:r>
          </w:p>
        </w:tc>
        <w:tc>
          <w:tcPr>
            <w:tcW w:w="670" w:type="pct"/>
            <w:shd w:val="clear" w:color="auto" w:fill="auto"/>
          </w:tcPr>
          <w:p w14:paraId="300AA838" w14:textId="186F6BB7" w:rsidR="002623AE" w:rsidRPr="00E24F43" w:rsidRDefault="003051F4" w:rsidP="002623AE">
            <w:pPr>
              <w:autoSpaceDE w:val="0"/>
              <w:spacing w:line="480" w:lineRule="auto"/>
              <w:rPr>
                <w:sz w:val="20"/>
                <w:szCs w:val="20"/>
              </w:rPr>
            </w:pPr>
            <w:proofErr w:type="spellStart"/>
            <w:r w:rsidRPr="00E24F43">
              <w:rPr>
                <w:sz w:val="20"/>
                <w:szCs w:val="20"/>
              </w:rPr>
              <w:t>ret</w:t>
            </w:r>
            <w:proofErr w:type="spellEnd"/>
            <w:r w:rsidRPr="00E24F43">
              <w:rPr>
                <w:sz w:val="20"/>
                <w:szCs w:val="20"/>
              </w:rPr>
              <w:t xml:space="preserve">=-2 e “Il voto deve essere </w:t>
            </w:r>
            <w:r w:rsidR="002623AE" w:rsidRPr="00E24F43">
              <w:rPr>
                <w:sz w:val="20"/>
                <w:szCs w:val="20"/>
              </w:rPr>
              <w:t>al massimo</w:t>
            </w:r>
            <w:r w:rsidRPr="00E24F43">
              <w:rPr>
                <w:sz w:val="20"/>
                <w:szCs w:val="20"/>
              </w:rPr>
              <w:t xml:space="preserve"> pari a </w:t>
            </w:r>
            <w:r w:rsidR="002623AE" w:rsidRPr="00E24F43">
              <w:rPr>
                <w:sz w:val="20"/>
                <w:szCs w:val="20"/>
              </w:rPr>
              <w:t>10!”</w:t>
            </w:r>
          </w:p>
          <w:p w14:paraId="0D805F9E" w14:textId="23E42B83" w:rsidR="003051F4" w:rsidRPr="00E24F43" w:rsidRDefault="003051F4" w:rsidP="003051F4">
            <w:pPr>
              <w:autoSpaceDE w:val="0"/>
              <w:spacing w:line="480" w:lineRule="auto"/>
              <w:rPr>
                <w:sz w:val="20"/>
                <w:szCs w:val="20"/>
              </w:rPr>
            </w:pPr>
          </w:p>
          <w:p w14:paraId="0F96E6D5" w14:textId="77777777" w:rsidR="000A2383" w:rsidRPr="00E24F43" w:rsidRDefault="000A2383" w:rsidP="000A2383">
            <w:pPr>
              <w:autoSpaceDE w:val="0"/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491" w:type="pct"/>
            <w:shd w:val="clear" w:color="auto" w:fill="auto"/>
          </w:tcPr>
          <w:p w14:paraId="2B222969" w14:textId="77777777" w:rsidR="000A2383" w:rsidRPr="00E24F43" w:rsidRDefault="000A2383" w:rsidP="000A2383">
            <w:pPr>
              <w:autoSpaceDE w:val="0"/>
              <w:rPr>
                <w:rStyle w:val="normaltextrun"/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491" w:type="pct"/>
            <w:shd w:val="clear" w:color="auto" w:fill="auto"/>
          </w:tcPr>
          <w:p w14:paraId="37CCA127" w14:textId="77777777" w:rsidR="002623AE" w:rsidRPr="00E24F43" w:rsidRDefault="002623AE" w:rsidP="002623AE">
            <w:pPr>
              <w:autoSpaceDE w:val="0"/>
              <w:spacing w:line="480" w:lineRule="auto"/>
              <w:rPr>
                <w:sz w:val="20"/>
                <w:szCs w:val="20"/>
              </w:rPr>
            </w:pPr>
            <w:proofErr w:type="spellStart"/>
            <w:r w:rsidRPr="00E24F43">
              <w:rPr>
                <w:sz w:val="20"/>
                <w:szCs w:val="20"/>
              </w:rPr>
              <w:t>ret</w:t>
            </w:r>
            <w:proofErr w:type="spellEnd"/>
            <w:r w:rsidRPr="00E24F43">
              <w:rPr>
                <w:sz w:val="20"/>
                <w:szCs w:val="20"/>
              </w:rPr>
              <w:t>=-2 e “Il voto deve essere al massimo pari a 10!”</w:t>
            </w:r>
          </w:p>
          <w:p w14:paraId="589B652E" w14:textId="77777777" w:rsidR="000A2383" w:rsidRPr="00E24F43" w:rsidRDefault="000A2383" w:rsidP="000A2383">
            <w:pPr>
              <w:autoSpaceDE w:val="0"/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448" w:type="pct"/>
            <w:shd w:val="clear" w:color="auto" w:fill="auto"/>
          </w:tcPr>
          <w:p w14:paraId="5C856CDA" w14:textId="77777777" w:rsidR="000A2383" w:rsidRPr="00E24F43" w:rsidRDefault="000A2383" w:rsidP="000A2383">
            <w:pPr>
              <w:autoSpaceDE w:val="0"/>
              <w:rPr>
                <w:rFonts w:ascii="Calibri" w:hAnsi="Calibri"/>
                <w:sz w:val="22"/>
                <w:szCs w:val="22"/>
              </w:rPr>
            </w:pPr>
          </w:p>
        </w:tc>
        <w:tc>
          <w:tcPr>
            <w:tcW w:w="266" w:type="pct"/>
            <w:shd w:val="clear" w:color="auto" w:fill="auto"/>
          </w:tcPr>
          <w:p w14:paraId="05ADCA8E" w14:textId="2AF4299B" w:rsidR="000A2383" w:rsidRPr="00D65284" w:rsidRDefault="002623AE" w:rsidP="000A2383">
            <w:pPr>
              <w:autoSpaceDE w:val="0"/>
              <w:rPr>
                <w:rFonts w:ascii="Calibri" w:hAnsi="Calibri"/>
                <w:color w:val="00B050"/>
                <w:sz w:val="20"/>
                <w:szCs w:val="20"/>
              </w:rPr>
            </w:pPr>
            <w:r w:rsidRPr="00D65284">
              <w:rPr>
                <w:rFonts w:ascii="Calibri" w:hAnsi="Calibri"/>
                <w:color w:val="00B050"/>
                <w:sz w:val="20"/>
                <w:szCs w:val="20"/>
              </w:rPr>
              <w:t>PASS</w:t>
            </w:r>
          </w:p>
        </w:tc>
      </w:tr>
    </w:tbl>
    <w:p w14:paraId="767F7782" w14:textId="6EE2C7F1" w:rsidR="002623AE" w:rsidRDefault="002623AE" w:rsidP="002623AE">
      <w:r w:rsidRPr="00E14C31">
        <w:t xml:space="preserve">Le diverse precondizioni sono gestite e visualizzate nel </w:t>
      </w:r>
      <w:r w:rsidR="00A41831">
        <w:t>B</w:t>
      </w:r>
      <w:r w:rsidRPr="00E14C31">
        <w:t xml:space="preserve">oundary. Se non rispettate non permettono </w:t>
      </w:r>
      <w:r w:rsidRPr="00E24F43">
        <w:t>l</w:t>
      </w:r>
      <w:r w:rsidR="0022045A" w:rsidRPr="00E24F43">
        <w:t>’</w:t>
      </w:r>
      <w:r w:rsidRPr="00E24F43">
        <w:t>inserimento</w:t>
      </w:r>
      <w:r>
        <w:t xml:space="preserve"> del voto.</w:t>
      </w:r>
    </w:p>
    <w:p w14:paraId="277FD773" w14:textId="77777777" w:rsidR="001634E1" w:rsidRPr="00A93E81" w:rsidRDefault="001634E1" w:rsidP="00A5390E">
      <w:pPr>
        <w:rPr>
          <w:sz w:val="20"/>
          <w:szCs w:val="20"/>
          <w:u w:val="single"/>
        </w:rPr>
      </w:pPr>
    </w:p>
    <w:sectPr w:rsidR="001634E1" w:rsidRPr="00A93E81" w:rsidSect="00945BE3">
      <w:pgSz w:w="16840" w:h="11900" w:orient="landscape"/>
      <w:pgMar w:top="1134" w:right="1418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080BD" w14:textId="77777777" w:rsidR="00FF79EB" w:rsidRDefault="00FF79EB" w:rsidP="00936DB3">
      <w:r>
        <w:separator/>
      </w:r>
    </w:p>
  </w:endnote>
  <w:endnote w:type="continuationSeparator" w:id="0">
    <w:p w14:paraId="3044DE93" w14:textId="77777777" w:rsidR="00FF79EB" w:rsidRDefault="00FF79EB" w:rsidP="00936DB3">
      <w:r>
        <w:continuationSeparator/>
      </w:r>
    </w:p>
  </w:endnote>
  <w:endnote w:type="continuationNotice" w:id="1">
    <w:p w14:paraId="019C442B" w14:textId="77777777" w:rsidR="00FF79EB" w:rsidRDefault="00FF79E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2056A4" w14:textId="6CD16163" w:rsidR="006F492A" w:rsidRDefault="006F492A" w:rsidP="004D4C72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306C52">
      <w:rPr>
        <w:rStyle w:val="Numeropagina"/>
        <w:noProof/>
      </w:rPr>
      <w:t>2</w:t>
    </w:r>
    <w:r>
      <w:rPr>
        <w:rStyle w:val="Numeropagina"/>
      </w:rPr>
      <w:fldChar w:fldCharType="end"/>
    </w:r>
  </w:p>
  <w:p w14:paraId="08C7DD39" w14:textId="77777777" w:rsidR="006F492A" w:rsidRDefault="006F492A" w:rsidP="004D4C72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A2939" w14:textId="77777777" w:rsidR="006F492A" w:rsidRPr="005A40D1" w:rsidRDefault="006F492A" w:rsidP="004D4C72">
    <w:pPr>
      <w:pStyle w:val="Pidipagina"/>
      <w:pBdr>
        <w:bottom w:val="single" w:sz="6" w:space="1" w:color="800000"/>
      </w:pBdr>
      <w:ind w:right="360"/>
      <w:jc w:val="both"/>
      <w:rPr>
        <w:i/>
        <w:color w:val="800000"/>
        <w:sz w:val="18"/>
      </w:rPr>
    </w:pPr>
  </w:p>
  <w:p w14:paraId="679C54B5" w14:textId="6EA7F340" w:rsidR="006F492A" w:rsidRPr="00796438" w:rsidRDefault="006F492A" w:rsidP="004255E9">
    <w:pPr>
      <w:rPr>
        <w:color w:val="244061" w:themeColor="accent1" w:themeShade="80"/>
        <w:sz w:val="18"/>
        <w:szCs w:val="18"/>
      </w:rPr>
    </w:pPr>
    <w:r>
      <w:t xml:space="preserve">Elaborato di Ingegneria del Software                     </w:t>
    </w:r>
    <w:bookmarkStart w:id="0" w:name="_Hlk134304738"/>
    <w:r w:rsidR="004255E9" w:rsidRPr="00796438">
      <w:rPr>
        <w:color w:val="244061" w:themeColor="accent1" w:themeShade="80"/>
        <w:sz w:val="18"/>
        <w:szCs w:val="18"/>
      </w:rPr>
      <w:t>Cristina Carleo, Vincenzo Luigi Bruno, Anna Flavia De Rosa</w:t>
    </w:r>
    <w:r w:rsidRPr="00796438">
      <w:rPr>
        <w:sz w:val="18"/>
        <w:szCs w:val="18"/>
      </w:rPr>
      <w:t xml:space="preserve">  </w:t>
    </w:r>
    <w:bookmarkEnd w:id="0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127B0" w14:textId="07556B29" w:rsidR="006F492A" w:rsidRDefault="006F492A" w:rsidP="00FA17C6">
    <w:pPr>
      <w:pStyle w:val="Pidipagina"/>
      <w:framePr w:w="536" w:h="354" w:hRule="exact" w:wrap="around" w:vAnchor="text" w:hAnchor="page" w:x="10527" w:y="206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4A6944">
      <w:rPr>
        <w:rStyle w:val="Numeropagina"/>
        <w:noProof/>
      </w:rPr>
      <w:t>8</w:t>
    </w:r>
    <w:r>
      <w:rPr>
        <w:rStyle w:val="Numeropagina"/>
      </w:rPr>
      <w:fldChar w:fldCharType="end"/>
    </w:r>
  </w:p>
  <w:p w14:paraId="77EC8857" w14:textId="77777777" w:rsidR="006F492A" w:rsidRPr="005A40D1" w:rsidRDefault="006F492A" w:rsidP="004D4C72">
    <w:pPr>
      <w:pStyle w:val="Pidipagina"/>
      <w:pBdr>
        <w:bottom w:val="single" w:sz="6" w:space="1" w:color="800000"/>
      </w:pBdr>
      <w:ind w:right="360"/>
      <w:jc w:val="both"/>
      <w:rPr>
        <w:i/>
        <w:color w:val="800000"/>
        <w:sz w:val="18"/>
      </w:rPr>
    </w:pPr>
  </w:p>
  <w:p w14:paraId="48377ACD" w14:textId="1E0AC4A2" w:rsidR="006F492A" w:rsidRDefault="006F492A">
    <w:pPr>
      <w:pStyle w:val="Pidipagina"/>
    </w:pPr>
    <w:r>
      <w:t xml:space="preserve">Elaborato di Ingegneria del Software               </w:t>
    </w:r>
    <w:r w:rsidR="00306C52" w:rsidRPr="00796438">
      <w:rPr>
        <w:color w:val="244061" w:themeColor="accent1" w:themeShade="80"/>
        <w:sz w:val="18"/>
        <w:szCs w:val="18"/>
      </w:rPr>
      <w:t>Cristina Carleo, Vincenzo Luigi Bruno, Anna Flavia De Rosa</w:t>
    </w:r>
    <w:r w:rsidR="00306C52" w:rsidRPr="00796438">
      <w:rPr>
        <w:sz w:val="18"/>
        <w:szCs w:val="18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068CD" w14:textId="77777777" w:rsidR="00FF79EB" w:rsidRDefault="00FF79EB" w:rsidP="00936DB3">
      <w:r>
        <w:separator/>
      </w:r>
    </w:p>
  </w:footnote>
  <w:footnote w:type="continuationSeparator" w:id="0">
    <w:p w14:paraId="23FFB792" w14:textId="77777777" w:rsidR="00FF79EB" w:rsidRDefault="00FF79EB" w:rsidP="00936DB3">
      <w:r>
        <w:continuationSeparator/>
      </w:r>
    </w:p>
  </w:footnote>
  <w:footnote w:type="continuationNotice" w:id="1">
    <w:p w14:paraId="329DA931" w14:textId="77777777" w:rsidR="00FF79EB" w:rsidRDefault="00FF79E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507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A541F5"/>
    <w:multiLevelType w:val="hybridMultilevel"/>
    <w:tmpl w:val="C9F2C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3360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6C524C"/>
    <w:multiLevelType w:val="hybridMultilevel"/>
    <w:tmpl w:val="EB8879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14767"/>
    <w:multiLevelType w:val="multilevel"/>
    <w:tmpl w:val="181C6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0B770E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1A06535"/>
    <w:multiLevelType w:val="multilevel"/>
    <w:tmpl w:val="9F2A97CE"/>
    <w:lvl w:ilvl="0">
      <w:start w:val="1"/>
      <w:numFmt w:val="decimal"/>
      <w:pStyle w:val="Titolo1"/>
      <w:suff w:val="space"/>
      <w:lvlText w:val="%1.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FF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Titolo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"/>
      <w:lvlJc w:val="left"/>
      <w:pPr>
        <w:ind w:left="0" w:firstLine="0"/>
      </w:pPr>
      <w:rPr>
        <w:rFonts w:hint="default"/>
        <w:b/>
        <w:sz w:val="20"/>
        <w:szCs w:val="20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122A06F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254541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69DEFFD"/>
    <w:multiLevelType w:val="hybridMultilevel"/>
    <w:tmpl w:val="EC24BEA8"/>
    <w:lvl w:ilvl="0" w:tplc="D91EECA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3B28A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2CB4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8A8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168A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9286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16C9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48AB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9E1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5032C1"/>
    <w:multiLevelType w:val="hybridMultilevel"/>
    <w:tmpl w:val="A4E683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B95192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3FC4472"/>
    <w:multiLevelType w:val="hybridMultilevel"/>
    <w:tmpl w:val="118C708E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EE7B0B"/>
    <w:multiLevelType w:val="hybridMultilevel"/>
    <w:tmpl w:val="82B848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CA6319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AE2394B"/>
    <w:multiLevelType w:val="hybridMultilevel"/>
    <w:tmpl w:val="8AE03306"/>
    <w:lvl w:ilvl="0" w:tplc="C216378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9747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F860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DE6A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8C1F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EE9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621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0667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C0C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A67C05"/>
    <w:multiLevelType w:val="hybridMultilevel"/>
    <w:tmpl w:val="4CE67A3E"/>
    <w:lvl w:ilvl="0" w:tplc="C6F8A62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B649FE"/>
    <w:multiLevelType w:val="hybridMultilevel"/>
    <w:tmpl w:val="EBEA0B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99180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01C4655"/>
    <w:multiLevelType w:val="hybridMultilevel"/>
    <w:tmpl w:val="C90ED5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09747A"/>
    <w:multiLevelType w:val="hybridMultilevel"/>
    <w:tmpl w:val="914210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0175A1"/>
    <w:multiLevelType w:val="hybridMultilevel"/>
    <w:tmpl w:val="CC30E4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5E724F"/>
    <w:multiLevelType w:val="hybridMultilevel"/>
    <w:tmpl w:val="FFFAD0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9462E5"/>
    <w:multiLevelType w:val="hybridMultilevel"/>
    <w:tmpl w:val="FFFFFFFF"/>
    <w:lvl w:ilvl="0" w:tplc="F2EC04D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CA23D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0E93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38F7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E45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9ADE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BCD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9C85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D240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3B5F90"/>
    <w:multiLevelType w:val="hybridMultilevel"/>
    <w:tmpl w:val="57BAD7D0"/>
    <w:lvl w:ilvl="0" w:tplc="09F4457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C05933"/>
    <w:multiLevelType w:val="hybridMultilevel"/>
    <w:tmpl w:val="A858CFD6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Cambria" w:hAnsi="Cambria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5D6743"/>
    <w:multiLevelType w:val="hybridMultilevel"/>
    <w:tmpl w:val="DFE8781C"/>
    <w:lvl w:ilvl="0" w:tplc="0EFAD46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02733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A477401"/>
    <w:multiLevelType w:val="hybridMultilevel"/>
    <w:tmpl w:val="96B64318"/>
    <w:lvl w:ilvl="0" w:tplc="E3E41E9C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EA4939"/>
    <w:multiLevelType w:val="multilevel"/>
    <w:tmpl w:val="C276A16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itolo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"/>
      <w:lvlJc w:val="left"/>
      <w:pPr>
        <w:ind w:left="0" w:firstLine="0"/>
      </w:pPr>
      <w:rPr>
        <w:rFonts w:hint="default"/>
        <w:b/>
        <w:sz w:val="20"/>
        <w:szCs w:val="20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6F1711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3CB7998"/>
    <w:multiLevelType w:val="multilevel"/>
    <w:tmpl w:val="D49E67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55150DB"/>
    <w:multiLevelType w:val="hybridMultilevel"/>
    <w:tmpl w:val="FFFFFFFF"/>
    <w:lvl w:ilvl="0" w:tplc="BED0D8E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00EF4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4E9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60EF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3E7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56D8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4A5C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2AE6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2280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8E778A"/>
    <w:multiLevelType w:val="hybridMultilevel"/>
    <w:tmpl w:val="ABBE392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4550016">
    <w:abstractNumId w:val="6"/>
  </w:num>
  <w:num w:numId="2" w16cid:durableId="336274290">
    <w:abstractNumId w:val="29"/>
  </w:num>
  <w:num w:numId="3" w16cid:durableId="686564916">
    <w:abstractNumId w:val="26"/>
  </w:num>
  <w:num w:numId="4" w16cid:durableId="1128354386">
    <w:abstractNumId w:val="19"/>
  </w:num>
  <w:num w:numId="5" w16cid:durableId="1882669730">
    <w:abstractNumId w:val="13"/>
  </w:num>
  <w:num w:numId="6" w16cid:durableId="741878819">
    <w:abstractNumId w:val="22"/>
  </w:num>
  <w:num w:numId="7" w16cid:durableId="544096761">
    <w:abstractNumId w:val="33"/>
  </w:num>
  <w:num w:numId="8" w16cid:durableId="2061981028">
    <w:abstractNumId w:val="3"/>
  </w:num>
  <w:num w:numId="9" w16cid:durableId="189537513">
    <w:abstractNumId w:val="28"/>
  </w:num>
  <w:num w:numId="10" w16cid:durableId="461122697">
    <w:abstractNumId w:val="31"/>
  </w:num>
  <w:num w:numId="11" w16cid:durableId="1892307734">
    <w:abstractNumId w:val="14"/>
  </w:num>
  <w:num w:numId="12" w16cid:durableId="1739667776">
    <w:abstractNumId w:val="27"/>
  </w:num>
  <w:num w:numId="13" w16cid:durableId="66534747">
    <w:abstractNumId w:val="5"/>
  </w:num>
  <w:num w:numId="14" w16cid:durableId="4871803">
    <w:abstractNumId w:val="2"/>
  </w:num>
  <w:num w:numId="15" w16cid:durableId="1608466684">
    <w:abstractNumId w:val="21"/>
  </w:num>
  <w:num w:numId="16" w16cid:durableId="1701782635">
    <w:abstractNumId w:val="1"/>
  </w:num>
  <w:num w:numId="17" w16cid:durableId="1244147897">
    <w:abstractNumId w:val="30"/>
  </w:num>
  <w:num w:numId="18" w16cid:durableId="58679554">
    <w:abstractNumId w:val="7"/>
  </w:num>
  <w:num w:numId="19" w16cid:durableId="1566456287">
    <w:abstractNumId w:val="18"/>
  </w:num>
  <w:num w:numId="20" w16cid:durableId="2069263825">
    <w:abstractNumId w:val="32"/>
  </w:num>
  <w:num w:numId="21" w16cid:durableId="442194713">
    <w:abstractNumId w:val="11"/>
  </w:num>
  <w:num w:numId="22" w16cid:durableId="1940405570">
    <w:abstractNumId w:val="23"/>
  </w:num>
  <w:num w:numId="23" w16cid:durableId="1194541155">
    <w:abstractNumId w:val="8"/>
  </w:num>
  <w:num w:numId="24" w16cid:durableId="1743258357">
    <w:abstractNumId w:val="0"/>
  </w:num>
  <w:num w:numId="25" w16cid:durableId="1786608894">
    <w:abstractNumId w:val="24"/>
  </w:num>
  <w:num w:numId="26" w16cid:durableId="1827090921">
    <w:abstractNumId w:val="15"/>
  </w:num>
  <w:num w:numId="27" w16cid:durableId="1898587959">
    <w:abstractNumId w:val="9"/>
  </w:num>
  <w:num w:numId="28" w16cid:durableId="301546647">
    <w:abstractNumId w:val="4"/>
  </w:num>
  <w:num w:numId="29" w16cid:durableId="856583264">
    <w:abstractNumId w:val="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376393535">
    <w:abstractNumId w:val="16"/>
  </w:num>
  <w:num w:numId="31" w16cid:durableId="762800029">
    <w:abstractNumId w:val="20"/>
  </w:num>
  <w:num w:numId="32" w16cid:durableId="2087415939">
    <w:abstractNumId w:val="25"/>
  </w:num>
  <w:num w:numId="33" w16cid:durableId="1813791416">
    <w:abstractNumId w:val="17"/>
  </w:num>
  <w:num w:numId="34" w16cid:durableId="683434359">
    <w:abstractNumId w:val="10"/>
  </w:num>
  <w:num w:numId="35" w16cid:durableId="1663697170">
    <w:abstractNumId w:val="1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DB3"/>
    <w:rsid w:val="00000515"/>
    <w:rsid w:val="00000F1E"/>
    <w:rsid w:val="000010BB"/>
    <w:rsid w:val="000015A0"/>
    <w:rsid w:val="00001ADD"/>
    <w:rsid w:val="00001C3E"/>
    <w:rsid w:val="00002775"/>
    <w:rsid w:val="0000279E"/>
    <w:rsid w:val="00002B70"/>
    <w:rsid w:val="00002F6E"/>
    <w:rsid w:val="000031C0"/>
    <w:rsid w:val="00003674"/>
    <w:rsid w:val="0000390F"/>
    <w:rsid w:val="00003AF5"/>
    <w:rsid w:val="00004066"/>
    <w:rsid w:val="00004789"/>
    <w:rsid w:val="000047C8"/>
    <w:rsid w:val="00004AF2"/>
    <w:rsid w:val="00005704"/>
    <w:rsid w:val="00005993"/>
    <w:rsid w:val="00006023"/>
    <w:rsid w:val="000061DD"/>
    <w:rsid w:val="0000696C"/>
    <w:rsid w:val="00006BFC"/>
    <w:rsid w:val="0000708B"/>
    <w:rsid w:val="00007255"/>
    <w:rsid w:val="0000767A"/>
    <w:rsid w:val="000076D2"/>
    <w:rsid w:val="00010B5B"/>
    <w:rsid w:val="00011985"/>
    <w:rsid w:val="000119A5"/>
    <w:rsid w:val="000119BF"/>
    <w:rsid w:val="00011DC5"/>
    <w:rsid w:val="00011DF9"/>
    <w:rsid w:val="000129CF"/>
    <w:rsid w:val="00013463"/>
    <w:rsid w:val="0001355F"/>
    <w:rsid w:val="0001392F"/>
    <w:rsid w:val="00013A95"/>
    <w:rsid w:val="00013DB4"/>
    <w:rsid w:val="00013F1B"/>
    <w:rsid w:val="00014491"/>
    <w:rsid w:val="00014B3F"/>
    <w:rsid w:val="00014F51"/>
    <w:rsid w:val="00015474"/>
    <w:rsid w:val="000154BD"/>
    <w:rsid w:val="00015FAB"/>
    <w:rsid w:val="00016033"/>
    <w:rsid w:val="00016038"/>
    <w:rsid w:val="000169BF"/>
    <w:rsid w:val="00016A86"/>
    <w:rsid w:val="00016D7E"/>
    <w:rsid w:val="00016EA6"/>
    <w:rsid w:val="0001704A"/>
    <w:rsid w:val="000170D6"/>
    <w:rsid w:val="000171C0"/>
    <w:rsid w:val="0001767C"/>
    <w:rsid w:val="0001768F"/>
    <w:rsid w:val="000203E6"/>
    <w:rsid w:val="0002121B"/>
    <w:rsid w:val="000218A3"/>
    <w:rsid w:val="00021C01"/>
    <w:rsid w:val="00021FE9"/>
    <w:rsid w:val="00022223"/>
    <w:rsid w:val="0002224E"/>
    <w:rsid w:val="00022452"/>
    <w:rsid w:val="00022B27"/>
    <w:rsid w:val="00022C02"/>
    <w:rsid w:val="00023279"/>
    <w:rsid w:val="00023383"/>
    <w:rsid w:val="000238B2"/>
    <w:rsid w:val="00023AC5"/>
    <w:rsid w:val="00023FF8"/>
    <w:rsid w:val="000240BB"/>
    <w:rsid w:val="000242F9"/>
    <w:rsid w:val="000245B9"/>
    <w:rsid w:val="000245FF"/>
    <w:rsid w:val="00024808"/>
    <w:rsid w:val="00024929"/>
    <w:rsid w:val="0002552C"/>
    <w:rsid w:val="000255EC"/>
    <w:rsid w:val="000258A2"/>
    <w:rsid w:val="00025912"/>
    <w:rsid w:val="00025D5B"/>
    <w:rsid w:val="00025DC9"/>
    <w:rsid w:val="00025E4A"/>
    <w:rsid w:val="00026AFE"/>
    <w:rsid w:val="00026B20"/>
    <w:rsid w:val="00027162"/>
    <w:rsid w:val="00027F18"/>
    <w:rsid w:val="00027F80"/>
    <w:rsid w:val="0003088B"/>
    <w:rsid w:val="00031101"/>
    <w:rsid w:val="00032647"/>
    <w:rsid w:val="0003286A"/>
    <w:rsid w:val="000334A4"/>
    <w:rsid w:val="00033A31"/>
    <w:rsid w:val="000342D7"/>
    <w:rsid w:val="00034D91"/>
    <w:rsid w:val="0003547B"/>
    <w:rsid w:val="00035B54"/>
    <w:rsid w:val="000362E3"/>
    <w:rsid w:val="00036721"/>
    <w:rsid w:val="000372CE"/>
    <w:rsid w:val="000377DB"/>
    <w:rsid w:val="00037802"/>
    <w:rsid w:val="00037B7D"/>
    <w:rsid w:val="00037D02"/>
    <w:rsid w:val="00037F03"/>
    <w:rsid w:val="000402CB"/>
    <w:rsid w:val="000407E8"/>
    <w:rsid w:val="0004131B"/>
    <w:rsid w:val="00041A9F"/>
    <w:rsid w:val="00041D9D"/>
    <w:rsid w:val="00042212"/>
    <w:rsid w:val="0004250F"/>
    <w:rsid w:val="00042B6F"/>
    <w:rsid w:val="0004387F"/>
    <w:rsid w:val="00043AD7"/>
    <w:rsid w:val="00043F35"/>
    <w:rsid w:val="00044C55"/>
    <w:rsid w:val="00044FD5"/>
    <w:rsid w:val="00045172"/>
    <w:rsid w:val="00045C76"/>
    <w:rsid w:val="00045E2C"/>
    <w:rsid w:val="00045FA5"/>
    <w:rsid w:val="00046870"/>
    <w:rsid w:val="00046C32"/>
    <w:rsid w:val="0004707D"/>
    <w:rsid w:val="0004767F"/>
    <w:rsid w:val="0005009B"/>
    <w:rsid w:val="000500FB"/>
    <w:rsid w:val="00050444"/>
    <w:rsid w:val="00050A9C"/>
    <w:rsid w:val="00050C2A"/>
    <w:rsid w:val="000515E8"/>
    <w:rsid w:val="0005178B"/>
    <w:rsid w:val="00051D6D"/>
    <w:rsid w:val="000527CE"/>
    <w:rsid w:val="0005281B"/>
    <w:rsid w:val="000529F6"/>
    <w:rsid w:val="0005336B"/>
    <w:rsid w:val="00053449"/>
    <w:rsid w:val="000535EB"/>
    <w:rsid w:val="000537B7"/>
    <w:rsid w:val="00053D08"/>
    <w:rsid w:val="000541EB"/>
    <w:rsid w:val="00054394"/>
    <w:rsid w:val="000547D2"/>
    <w:rsid w:val="0005492E"/>
    <w:rsid w:val="00054CB0"/>
    <w:rsid w:val="00054FA8"/>
    <w:rsid w:val="00055DCA"/>
    <w:rsid w:val="00055F06"/>
    <w:rsid w:val="0005623B"/>
    <w:rsid w:val="000563E2"/>
    <w:rsid w:val="000565F9"/>
    <w:rsid w:val="0005696C"/>
    <w:rsid w:val="00056FF4"/>
    <w:rsid w:val="000571B2"/>
    <w:rsid w:val="000574D4"/>
    <w:rsid w:val="00057DCE"/>
    <w:rsid w:val="000606B2"/>
    <w:rsid w:val="000607B5"/>
    <w:rsid w:val="00060860"/>
    <w:rsid w:val="00060B4A"/>
    <w:rsid w:val="00061B00"/>
    <w:rsid w:val="00061F8C"/>
    <w:rsid w:val="00062EB7"/>
    <w:rsid w:val="00063082"/>
    <w:rsid w:val="000633CE"/>
    <w:rsid w:val="0006349A"/>
    <w:rsid w:val="000637B0"/>
    <w:rsid w:val="000638F2"/>
    <w:rsid w:val="00064536"/>
    <w:rsid w:val="00064A91"/>
    <w:rsid w:val="00065768"/>
    <w:rsid w:val="00065989"/>
    <w:rsid w:val="00065EE3"/>
    <w:rsid w:val="000662A8"/>
    <w:rsid w:val="0006638C"/>
    <w:rsid w:val="00066EAE"/>
    <w:rsid w:val="00066F7B"/>
    <w:rsid w:val="00066F86"/>
    <w:rsid w:val="000674CE"/>
    <w:rsid w:val="000676B5"/>
    <w:rsid w:val="000676BB"/>
    <w:rsid w:val="000679B9"/>
    <w:rsid w:val="00067A54"/>
    <w:rsid w:val="00067CDC"/>
    <w:rsid w:val="00070D76"/>
    <w:rsid w:val="0007104F"/>
    <w:rsid w:val="00071242"/>
    <w:rsid w:val="000713F0"/>
    <w:rsid w:val="0007175E"/>
    <w:rsid w:val="00071E03"/>
    <w:rsid w:val="00071E8E"/>
    <w:rsid w:val="00072087"/>
    <w:rsid w:val="0007247C"/>
    <w:rsid w:val="00072490"/>
    <w:rsid w:val="000725CC"/>
    <w:rsid w:val="00072D6B"/>
    <w:rsid w:val="00073755"/>
    <w:rsid w:val="00073B38"/>
    <w:rsid w:val="00074863"/>
    <w:rsid w:val="000751C7"/>
    <w:rsid w:val="00075B75"/>
    <w:rsid w:val="00075E1C"/>
    <w:rsid w:val="000762AC"/>
    <w:rsid w:val="00076F64"/>
    <w:rsid w:val="00077A2D"/>
    <w:rsid w:val="00077B08"/>
    <w:rsid w:val="000804EF"/>
    <w:rsid w:val="000805CF"/>
    <w:rsid w:val="0008074E"/>
    <w:rsid w:val="00080DE0"/>
    <w:rsid w:val="00081316"/>
    <w:rsid w:val="000813A1"/>
    <w:rsid w:val="00081558"/>
    <w:rsid w:val="00081589"/>
    <w:rsid w:val="00081C2A"/>
    <w:rsid w:val="0008230D"/>
    <w:rsid w:val="00082504"/>
    <w:rsid w:val="00082604"/>
    <w:rsid w:val="00082935"/>
    <w:rsid w:val="00082A77"/>
    <w:rsid w:val="00082D89"/>
    <w:rsid w:val="00082E32"/>
    <w:rsid w:val="00083042"/>
    <w:rsid w:val="000834BD"/>
    <w:rsid w:val="000834FF"/>
    <w:rsid w:val="000835B9"/>
    <w:rsid w:val="0008371D"/>
    <w:rsid w:val="00083A3D"/>
    <w:rsid w:val="00083FCD"/>
    <w:rsid w:val="00084C56"/>
    <w:rsid w:val="00085329"/>
    <w:rsid w:val="00085CA6"/>
    <w:rsid w:val="00085D34"/>
    <w:rsid w:val="00086AED"/>
    <w:rsid w:val="00086B37"/>
    <w:rsid w:val="00086CC1"/>
    <w:rsid w:val="00086F28"/>
    <w:rsid w:val="00090568"/>
    <w:rsid w:val="0009100D"/>
    <w:rsid w:val="00091249"/>
    <w:rsid w:val="00091A0F"/>
    <w:rsid w:val="00091F48"/>
    <w:rsid w:val="000923B0"/>
    <w:rsid w:val="00092421"/>
    <w:rsid w:val="00092BDA"/>
    <w:rsid w:val="00092DA8"/>
    <w:rsid w:val="00092EC2"/>
    <w:rsid w:val="00093807"/>
    <w:rsid w:val="00093D91"/>
    <w:rsid w:val="00094D82"/>
    <w:rsid w:val="00095054"/>
    <w:rsid w:val="0009563A"/>
    <w:rsid w:val="0009618F"/>
    <w:rsid w:val="00096929"/>
    <w:rsid w:val="0009698E"/>
    <w:rsid w:val="00096AAF"/>
    <w:rsid w:val="00096CE8"/>
    <w:rsid w:val="000972E9"/>
    <w:rsid w:val="000977E7"/>
    <w:rsid w:val="0009786D"/>
    <w:rsid w:val="00097ADB"/>
    <w:rsid w:val="000A0026"/>
    <w:rsid w:val="000A010F"/>
    <w:rsid w:val="000A0821"/>
    <w:rsid w:val="000A1744"/>
    <w:rsid w:val="000A1C1A"/>
    <w:rsid w:val="000A2383"/>
    <w:rsid w:val="000A24B3"/>
    <w:rsid w:val="000A2DD0"/>
    <w:rsid w:val="000A3557"/>
    <w:rsid w:val="000A3788"/>
    <w:rsid w:val="000A4102"/>
    <w:rsid w:val="000A4B5C"/>
    <w:rsid w:val="000A52CB"/>
    <w:rsid w:val="000A5D59"/>
    <w:rsid w:val="000A5D7A"/>
    <w:rsid w:val="000A5D87"/>
    <w:rsid w:val="000A6133"/>
    <w:rsid w:val="000A6947"/>
    <w:rsid w:val="000A6A86"/>
    <w:rsid w:val="000A6A8B"/>
    <w:rsid w:val="000A7311"/>
    <w:rsid w:val="000A76BE"/>
    <w:rsid w:val="000A78EC"/>
    <w:rsid w:val="000A7C43"/>
    <w:rsid w:val="000B021E"/>
    <w:rsid w:val="000B0324"/>
    <w:rsid w:val="000B0409"/>
    <w:rsid w:val="000B09EA"/>
    <w:rsid w:val="000B0BFB"/>
    <w:rsid w:val="000B0DD7"/>
    <w:rsid w:val="000B1406"/>
    <w:rsid w:val="000B1A7B"/>
    <w:rsid w:val="000B1D10"/>
    <w:rsid w:val="000B2437"/>
    <w:rsid w:val="000B38F1"/>
    <w:rsid w:val="000B38F2"/>
    <w:rsid w:val="000B3B7E"/>
    <w:rsid w:val="000B46F1"/>
    <w:rsid w:val="000B48C4"/>
    <w:rsid w:val="000B4D0B"/>
    <w:rsid w:val="000B51C8"/>
    <w:rsid w:val="000B51F8"/>
    <w:rsid w:val="000B52FE"/>
    <w:rsid w:val="000B5713"/>
    <w:rsid w:val="000B63E2"/>
    <w:rsid w:val="000B6C4C"/>
    <w:rsid w:val="000B6E95"/>
    <w:rsid w:val="000B702C"/>
    <w:rsid w:val="000B72FA"/>
    <w:rsid w:val="000B741A"/>
    <w:rsid w:val="000B7482"/>
    <w:rsid w:val="000B74D2"/>
    <w:rsid w:val="000C0594"/>
    <w:rsid w:val="000C0D1A"/>
    <w:rsid w:val="000C0DC2"/>
    <w:rsid w:val="000C1676"/>
    <w:rsid w:val="000C1D8B"/>
    <w:rsid w:val="000C1E03"/>
    <w:rsid w:val="000C220C"/>
    <w:rsid w:val="000C2F16"/>
    <w:rsid w:val="000C3990"/>
    <w:rsid w:val="000C3F4B"/>
    <w:rsid w:val="000C473C"/>
    <w:rsid w:val="000C4849"/>
    <w:rsid w:val="000C4BA4"/>
    <w:rsid w:val="000C4C42"/>
    <w:rsid w:val="000C53ED"/>
    <w:rsid w:val="000C57A5"/>
    <w:rsid w:val="000C5B90"/>
    <w:rsid w:val="000C5C56"/>
    <w:rsid w:val="000C634F"/>
    <w:rsid w:val="000C67C7"/>
    <w:rsid w:val="000C70FB"/>
    <w:rsid w:val="000C76FC"/>
    <w:rsid w:val="000C7C83"/>
    <w:rsid w:val="000D0358"/>
    <w:rsid w:val="000D0467"/>
    <w:rsid w:val="000D1404"/>
    <w:rsid w:val="000D17DC"/>
    <w:rsid w:val="000D2035"/>
    <w:rsid w:val="000D2890"/>
    <w:rsid w:val="000D28F8"/>
    <w:rsid w:val="000D2CBB"/>
    <w:rsid w:val="000D2FDB"/>
    <w:rsid w:val="000D3434"/>
    <w:rsid w:val="000D40F9"/>
    <w:rsid w:val="000D4184"/>
    <w:rsid w:val="000D4870"/>
    <w:rsid w:val="000D4FFF"/>
    <w:rsid w:val="000D5440"/>
    <w:rsid w:val="000D5539"/>
    <w:rsid w:val="000D5E3A"/>
    <w:rsid w:val="000D5FBB"/>
    <w:rsid w:val="000D7ADB"/>
    <w:rsid w:val="000E03B4"/>
    <w:rsid w:val="000E0454"/>
    <w:rsid w:val="000E0853"/>
    <w:rsid w:val="000E0930"/>
    <w:rsid w:val="000E09F6"/>
    <w:rsid w:val="000E139B"/>
    <w:rsid w:val="000E14A4"/>
    <w:rsid w:val="000E164B"/>
    <w:rsid w:val="000E244F"/>
    <w:rsid w:val="000E38DA"/>
    <w:rsid w:val="000E3AC2"/>
    <w:rsid w:val="000E3B6E"/>
    <w:rsid w:val="000E3D4B"/>
    <w:rsid w:val="000E4953"/>
    <w:rsid w:val="000E5195"/>
    <w:rsid w:val="000E5A04"/>
    <w:rsid w:val="000E5B30"/>
    <w:rsid w:val="000E5D01"/>
    <w:rsid w:val="000E5E95"/>
    <w:rsid w:val="000E6222"/>
    <w:rsid w:val="000E6E16"/>
    <w:rsid w:val="000E7D47"/>
    <w:rsid w:val="000E7D8E"/>
    <w:rsid w:val="000F0442"/>
    <w:rsid w:val="000F0D57"/>
    <w:rsid w:val="000F0DE3"/>
    <w:rsid w:val="000F0ED1"/>
    <w:rsid w:val="000F133D"/>
    <w:rsid w:val="000F1690"/>
    <w:rsid w:val="000F19B2"/>
    <w:rsid w:val="000F1B30"/>
    <w:rsid w:val="000F20EA"/>
    <w:rsid w:val="000F297A"/>
    <w:rsid w:val="000F33D7"/>
    <w:rsid w:val="000F3836"/>
    <w:rsid w:val="000F38E8"/>
    <w:rsid w:val="000F4354"/>
    <w:rsid w:val="000F46FE"/>
    <w:rsid w:val="000F4E2D"/>
    <w:rsid w:val="000F548C"/>
    <w:rsid w:val="000F5597"/>
    <w:rsid w:val="000F55FC"/>
    <w:rsid w:val="000F5BB6"/>
    <w:rsid w:val="000F64C3"/>
    <w:rsid w:val="000F690D"/>
    <w:rsid w:val="000F6B54"/>
    <w:rsid w:val="000F6DF2"/>
    <w:rsid w:val="000F6ED3"/>
    <w:rsid w:val="000F7433"/>
    <w:rsid w:val="000F7928"/>
    <w:rsid w:val="000F7F15"/>
    <w:rsid w:val="0010001E"/>
    <w:rsid w:val="00100762"/>
    <w:rsid w:val="00100B83"/>
    <w:rsid w:val="00100C35"/>
    <w:rsid w:val="001020C2"/>
    <w:rsid w:val="00102BE8"/>
    <w:rsid w:val="00102F9A"/>
    <w:rsid w:val="00103580"/>
    <w:rsid w:val="00103DD8"/>
    <w:rsid w:val="00103EB4"/>
    <w:rsid w:val="0010474D"/>
    <w:rsid w:val="00104C9A"/>
    <w:rsid w:val="00104D09"/>
    <w:rsid w:val="00105146"/>
    <w:rsid w:val="00105F2E"/>
    <w:rsid w:val="0010621A"/>
    <w:rsid w:val="00106251"/>
    <w:rsid w:val="00106395"/>
    <w:rsid w:val="001065DF"/>
    <w:rsid w:val="0010678D"/>
    <w:rsid w:val="00107686"/>
    <w:rsid w:val="0010772C"/>
    <w:rsid w:val="00107AB3"/>
    <w:rsid w:val="00107BC8"/>
    <w:rsid w:val="00107C93"/>
    <w:rsid w:val="001104C7"/>
    <w:rsid w:val="0011077B"/>
    <w:rsid w:val="001108D2"/>
    <w:rsid w:val="00110B9F"/>
    <w:rsid w:val="00110EB7"/>
    <w:rsid w:val="00111051"/>
    <w:rsid w:val="001110C7"/>
    <w:rsid w:val="00111141"/>
    <w:rsid w:val="001115E5"/>
    <w:rsid w:val="001116B0"/>
    <w:rsid w:val="001121CE"/>
    <w:rsid w:val="001123A6"/>
    <w:rsid w:val="00112675"/>
    <w:rsid w:val="0011268E"/>
    <w:rsid w:val="00112934"/>
    <w:rsid w:val="00112AD3"/>
    <w:rsid w:val="00112E34"/>
    <w:rsid w:val="00112FCC"/>
    <w:rsid w:val="00112FCF"/>
    <w:rsid w:val="00113267"/>
    <w:rsid w:val="00113966"/>
    <w:rsid w:val="00113E8B"/>
    <w:rsid w:val="00114276"/>
    <w:rsid w:val="0011491A"/>
    <w:rsid w:val="00115021"/>
    <w:rsid w:val="0011516F"/>
    <w:rsid w:val="00115292"/>
    <w:rsid w:val="001152DE"/>
    <w:rsid w:val="001152EF"/>
    <w:rsid w:val="001160A9"/>
    <w:rsid w:val="00116A86"/>
    <w:rsid w:val="00116C15"/>
    <w:rsid w:val="00116F4B"/>
    <w:rsid w:val="00117ADC"/>
    <w:rsid w:val="00117B0C"/>
    <w:rsid w:val="001203B7"/>
    <w:rsid w:val="00120E04"/>
    <w:rsid w:val="00121132"/>
    <w:rsid w:val="001216DF"/>
    <w:rsid w:val="00121F24"/>
    <w:rsid w:val="00121F6D"/>
    <w:rsid w:val="001228B7"/>
    <w:rsid w:val="00122C43"/>
    <w:rsid w:val="00123298"/>
    <w:rsid w:val="0012353E"/>
    <w:rsid w:val="00123EE3"/>
    <w:rsid w:val="00123F19"/>
    <w:rsid w:val="00123F9C"/>
    <w:rsid w:val="001244BC"/>
    <w:rsid w:val="001249CB"/>
    <w:rsid w:val="001249F5"/>
    <w:rsid w:val="00124DF4"/>
    <w:rsid w:val="00124E38"/>
    <w:rsid w:val="00125094"/>
    <w:rsid w:val="00125430"/>
    <w:rsid w:val="0012559B"/>
    <w:rsid w:val="00126D2B"/>
    <w:rsid w:val="00126D65"/>
    <w:rsid w:val="00126E74"/>
    <w:rsid w:val="00127DDE"/>
    <w:rsid w:val="0013009F"/>
    <w:rsid w:val="0013021B"/>
    <w:rsid w:val="001307B3"/>
    <w:rsid w:val="00130BD8"/>
    <w:rsid w:val="001314EE"/>
    <w:rsid w:val="001315D2"/>
    <w:rsid w:val="00131877"/>
    <w:rsid w:val="00131F63"/>
    <w:rsid w:val="00131FE0"/>
    <w:rsid w:val="0013226C"/>
    <w:rsid w:val="00132322"/>
    <w:rsid w:val="00132ECF"/>
    <w:rsid w:val="00132F09"/>
    <w:rsid w:val="00133131"/>
    <w:rsid w:val="001332EF"/>
    <w:rsid w:val="00133612"/>
    <w:rsid w:val="00133947"/>
    <w:rsid w:val="001346D1"/>
    <w:rsid w:val="0013555A"/>
    <w:rsid w:val="001356CE"/>
    <w:rsid w:val="00135762"/>
    <w:rsid w:val="00136879"/>
    <w:rsid w:val="00136B19"/>
    <w:rsid w:val="00137127"/>
    <w:rsid w:val="00137D70"/>
    <w:rsid w:val="00140A53"/>
    <w:rsid w:val="00140C20"/>
    <w:rsid w:val="00140C73"/>
    <w:rsid w:val="001413B5"/>
    <w:rsid w:val="00141629"/>
    <w:rsid w:val="00141CA1"/>
    <w:rsid w:val="00141EE2"/>
    <w:rsid w:val="00142774"/>
    <w:rsid w:val="001432C0"/>
    <w:rsid w:val="001439E8"/>
    <w:rsid w:val="00144039"/>
    <w:rsid w:val="001446DA"/>
    <w:rsid w:val="0014471A"/>
    <w:rsid w:val="001447A1"/>
    <w:rsid w:val="00144B1B"/>
    <w:rsid w:val="00144C27"/>
    <w:rsid w:val="00144CAB"/>
    <w:rsid w:val="00144CB3"/>
    <w:rsid w:val="00144E88"/>
    <w:rsid w:val="00145423"/>
    <w:rsid w:val="00145492"/>
    <w:rsid w:val="00145AF8"/>
    <w:rsid w:val="00145D82"/>
    <w:rsid w:val="00145F36"/>
    <w:rsid w:val="001464D2"/>
    <w:rsid w:val="00146A76"/>
    <w:rsid w:val="00146ECE"/>
    <w:rsid w:val="001470ED"/>
    <w:rsid w:val="001475F9"/>
    <w:rsid w:val="00147B1D"/>
    <w:rsid w:val="00147E40"/>
    <w:rsid w:val="00150148"/>
    <w:rsid w:val="001501AB"/>
    <w:rsid w:val="0015031F"/>
    <w:rsid w:val="0015069E"/>
    <w:rsid w:val="00150942"/>
    <w:rsid w:val="00150B69"/>
    <w:rsid w:val="001518EA"/>
    <w:rsid w:val="001519F7"/>
    <w:rsid w:val="00151EE7"/>
    <w:rsid w:val="0015266D"/>
    <w:rsid w:val="00152B1D"/>
    <w:rsid w:val="00152E5F"/>
    <w:rsid w:val="0015331C"/>
    <w:rsid w:val="00153613"/>
    <w:rsid w:val="001536D9"/>
    <w:rsid w:val="00153EE9"/>
    <w:rsid w:val="00154341"/>
    <w:rsid w:val="00154EDB"/>
    <w:rsid w:val="00155488"/>
    <w:rsid w:val="001555B9"/>
    <w:rsid w:val="00155717"/>
    <w:rsid w:val="00155C1C"/>
    <w:rsid w:val="00155C4D"/>
    <w:rsid w:val="00155C9F"/>
    <w:rsid w:val="0015644D"/>
    <w:rsid w:val="001564A0"/>
    <w:rsid w:val="001565AA"/>
    <w:rsid w:val="00156AB6"/>
    <w:rsid w:val="00156CC0"/>
    <w:rsid w:val="00156D94"/>
    <w:rsid w:val="00156F23"/>
    <w:rsid w:val="00157259"/>
    <w:rsid w:val="001606E0"/>
    <w:rsid w:val="00161129"/>
    <w:rsid w:val="0016255B"/>
    <w:rsid w:val="0016301C"/>
    <w:rsid w:val="001634E1"/>
    <w:rsid w:val="00163B6C"/>
    <w:rsid w:val="00163E23"/>
    <w:rsid w:val="00163E43"/>
    <w:rsid w:val="00164094"/>
    <w:rsid w:val="00164928"/>
    <w:rsid w:val="001655A9"/>
    <w:rsid w:val="001657AD"/>
    <w:rsid w:val="00165C12"/>
    <w:rsid w:val="001663F3"/>
    <w:rsid w:val="001668F5"/>
    <w:rsid w:val="00166BFA"/>
    <w:rsid w:val="0016751D"/>
    <w:rsid w:val="001703A1"/>
    <w:rsid w:val="00170444"/>
    <w:rsid w:val="00170567"/>
    <w:rsid w:val="00172288"/>
    <w:rsid w:val="0017270B"/>
    <w:rsid w:val="00172987"/>
    <w:rsid w:val="001732EE"/>
    <w:rsid w:val="00173EB5"/>
    <w:rsid w:val="00174322"/>
    <w:rsid w:val="00174BE4"/>
    <w:rsid w:val="00175AC5"/>
    <w:rsid w:val="00176C1F"/>
    <w:rsid w:val="00177721"/>
    <w:rsid w:val="00177D88"/>
    <w:rsid w:val="00180233"/>
    <w:rsid w:val="0018088A"/>
    <w:rsid w:val="001816B8"/>
    <w:rsid w:val="0018183F"/>
    <w:rsid w:val="0018185E"/>
    <w:rsid w:val="0018232A"/>
    <w:rsid w:val="00182896"/>
    <w:rsid w:val="00182E9C"/>
    <w:rsid w:val="001832EE"/>
    <w:rsid w:val="0018399E"/>
    <w:rsid w:val="00183E2A"/>
    <w:rsid w:val="00184675"/>
    <w:rsid w:val="00184FF6"/>
    <w:rsid w:val="0018542C"/>
    <w:rsid w:val="00186801"/>
    <w:rsid w:val="001869CF"/>
    <w:rsid w:val="00186E84"/>
    <w:rsid w:val="00186E8E"/>
    <w:rsid w:val="0018779C"/>
    <w:rsid w:val="00190727"/>
    <w:rsid w:val="00190CBD"/>
    <w:rsid w:val="00190FB9"/>
    <w:rsid w:val="00191364"/>
    <w:rsid w:val="001913F3"/>
    <w:rsid w:val="001918AD"/>
    <w:rsid w:val="001922EC"/>
    <w:rsid w:val="001924E9"/>
    <w:rsid w:val="00192BBA"/>
    <w:rsid w:val="001932D2"/>
    <w:rsid w:val="00193564"/>
    <w:rsid w:val="0019358D"/>
    <w:rsid w:val="00193A05"/>
    <w:rsid w:val="00194889"/>
    <w:rsid w:val="00194ABB"/>
    <w:rsid w:val="00194CF1"/>
    <w:rsid w:val="00194FB7"/>
    <w:rsid w:val="0019504B"/>
    <w:rsid w:val="001951EF"/>
    <w:rsid w:val="0019574A"/>
    <w:rsid w:val="0019576C"/>
    <w:rsid w:val="00195A24"/>
    <w:rsid w:val="00195AD8"/>
    <w:rsid w:val="00195C20"/>
    <w:rsid w:val="00195D32"/>
    <w:rsid w:val="00196097"/>
    <w:rsid w:val="001963B0"/>
    <w:rsid w:val="00196559"/>
    <w:rsid w:val="001966CC"/>
    <w:rsid w:val="0019748E"/>
    <w:rsid w:val="001A02FC"/>
    <w:rsid w:val="001A08D1"/>
    <w:rsid w:val="001A11FE"/>
    <w:rsid w:val="001A13BE"/>
    <w:rsid w:val="001A185A"/>
    <w:rsid w:val="001A25D8"/>
    <w:rsid w:val="001A2AB1"/>
    <w:rsid w:val="001A3387"/>
    <w:rsid w:val="001A360F"/>
    <w:rsid w:val="001A41AA"/>
    <w:rsid w:val="001A470F"/>
    <w:rsid w:val="001A4874"/>
    <w:rsid w:val="001A4DA3"/>
    <w:rsid w:val="001A58D6"/>
    <w:rsid w:val="001A5A71"/>
    <w:rsid w:val="001A60FC"/>
    <w:rsid w:val="001A639D"/>
    <w:rsid w:val="001A65B2"/>
    <w:rsid w:val="001A6AD3"/>
    <w:rsid w:val="001A7321"/>
    <w:rsid w:val="001A7381"/>
    <w:rsid w:val="001A756E"/>
    <w:rsid w:val="001A7900"/>
    <w:rsid w:val="001B0089"/>
    <w:rsid w:val="001B05F4"/>
    <w:rsid w:val="001B0E9D"/>
    <w:rsid w:val="001B111C"/>
    <w:rsid w:val="001B12E5"/>
    <w:rsid w:val="001B14BD"/>
    <w:rsid w:val="001B192E"/>
    <w:rsid w:val="001B2879"/>
    <w:rsid w:val="001B2D83"/>
    <w:rsid w:val="001B3E9D"/>
    <w:rsid w:val="001B469C"/>
    <w:rsid w:val="001B482A"/>
    <w:rsid w:val="001B4F64"/>
    <w:rsid w:val="001B566C"/>
    <w:rsid w:val="001B568A"/>
    <w:rsid w:val="001B5BC8"/>
    <w:rsid w:val="001B6155"/>
    <w:rsid w:val="001B6651"/>
    <w:rsid w:val="001B6A1C"/>
    <w:rsid w:val="001B6B66"/>
    <w:rsid w:val="001B6DCC"/>
    <w:rsid w:val="001B7014"/>
    <w:rsid w:val="001B7C48"/>
    <w:rsid w:val="001C0307"/>
    <w:rsid w:val="001C04C2"/>
    <w:rsid w:val="001C0EA5"/>
    <w:rsid w:val="001C1232"/>
    <w:rsid w:val="001C14DA"/>
    <w:rsid w:val="001C176A"/>
    <w:rsid w:val="001C18F7"/>
    <w:rsid w:val="001C1F1B"/>
    <w:rsid w:val="001C2444"/>
    <w:rsid w:val="001C2591"/>
    <w:rsid w:val="001C2A98"/>
    <w:rsid w:val="001C35EF"/>
    <w:rsid w:val="001C416A"/>
    <w:rsid w:val="001C41AC"/>
    <w:rsid w:val="001C4541"/>
    <w:rsid w:val="001C4757"/>
    <w:rsid w:val="001C51C7"/>
    <w:rsid w:val="001C53EC"/>
    <w:rsid w:val="001C59A0"/>
    <w:rsid w:val="001C5A71"/>
    <w:rsid w:val="001C5B03"/>
    <w:rsid w:val="001C70F9"/>
    <w:rsid w:val="001C7271"/>
    <w:rsid w:val="001C7540"/>
    <w:rsid w:val="001C75C9"/>
    <w:rsid w:val="001C76A0"/>
    <w:rsid w:val="001C773A"/>
    <w:rsid w:val="001C7E4B"/>
    <w:rsid w:val="001D0917"/>
    <w:rsid w:val="001D17C9"/>
    <w:rsid w:val="001D19E0"/>
    <w:rsid w:val="001D1ABC"/>
    <w:rsid w:val="001D1E6C"/>
    <w:rsid w:val="001D2216"/>
    <w:rsid w:val="001D2FBA"/>
    <w:rsid w:val="001D3253"/>
    <w:rsid w:val="001D3896"/>
    <w:rsid w:val="001D390C"/>
    <w:rsid w:val="001D39B8"/>
    <w:rsid w:val="001D4937"/>
    <w:rsid w:val="001D4ABC"/>
    <w:rsid w:val="001D4C7C"/>
    <w:rsid w:val="001D5013"/>
    <w:rsid w:val="001D51D0"/>
    <w:rsid w:val="001D594F"/>
    <w:rsid w:val="001D5C56"/>
    <w:rsid w:val="001D60B6"/>
    <w:rsid w:val="001D6DF4"/>
    <w:rsid w:val="001D71B1"/>
    <w:rsid w:val="001D71EA"/>
    <w:rsid w:val="001D7545"/>
    <w:rsid w:val="001D7F40"/>
    <w:rsid w:val="001E0586"/>
    <w:rsid w:val="001E06C2"/>
    <w:rsid w:val="001E09A6"/>
    <w:rsid w:val="001E11AF"/>
    <w:rsid w:val="001E12E3"/>
    <w:rsid w:val="001E2340"/>
    <w:rsid w:val="001E2972"/>
    <w:rsid w:val="001E29D5"/>
    <w:rsid w:val="001E29E8"/>
    <w:rsid w:val="001E334A"/>
    <w:rsid w:val="001E35F5"/>
    <w:rsid w:val="001E3A4C"/>
    <w:rsid w:val="001E3CCD"/>
    <w:rsid w:val="001E4273"/>
    <w:rsid w:val="001E44EB"/>
    <w:rsid w:val="001E5E04"/>
    <w:rsid w:val="001E6322"/>
    <w:rsid w:val="001E645F"/>
    <w:rsid w:val="001E64F5"/>
    <w:rsid w:val="001E66BB"/>
    <w:rsid w:val="001E66F3"/>
    <w:rsid w:val="001E68EF"/>
    <w:rsid w:val="001E6B2A"/>
    <w:rsid w:val="001E7903"/>
    <w:rsid w:val="001E7968"/>
    <w:rsid w:val="001E7AB7"/>
    <w:rsid w:val="001E7CC6"/>
    <w:rsid w:val="001F08DB"/>
    <w:rsid w:val="001F09B7"/>
    <w:rsid w:val="001F0FCA"/>
    <w:rsid w:val="001F1041"/>
    <w:rsid w:val="001F1788"/>
    <w:rsid w:val="001F1961"/>
    <w:rsid w:val="001F1B79"/>
    <w:rsid w:val="001F1BD2"/>
    <w:rsid w:val="001F2143"/>
    <w:rsid w:val="001F2280"/>
    <w:rsid w:val="001F25AE"/>
    <w:rsid w:val="001F2986"/>
    <w:rsid w:val="001F2B49"/>
    <w:rsid w:val="001F2F7E"/>
    <w:rsid w:val="001F3188"/>
    <w:rsid w:val="001F379A"/>
    <w:rsid w:val="001F3B36"/>
    <w:rsid w:val="001F44B7"/>
    <w:rsid w:val="001F5029"/>
    <w:rsid w:val="001F56F2"/>
    <w:rsid w:val="001F64AF"/>
    <w:rsid w:val="00200384"/>
    <w:rsid w:val="002008EA"/>
    <w:rsid w:val="002009DF"/>
    <w:rsid w:val="00200F8E"/>
    <w:rsid w:val="00200F96"/>
    <w:rsid w:val="00201C58"/>
    <w:rsid w:val="002020F5"/>
    <w:rsid w:val="00202557"/>
    <w:rsid w:val="00202ED1"/>
    <w:rsid w:val="0020378C"/>
    <w:rsid w:val="00203C5E"/>
    <w:rsid w:val="00203CF0"/>
    <w:rsid w:val="00204157"/>
    <w:rsid w:val="002041F3"/>
    <w:rsid w:val="00204386"/>
    <w:rsid w:val="002046AD"/>
    <w:rsid w:val="00204B3B"/>
    <w:rsid w:val="00205227"/>
    <w:rsid w:val="0020556F"/>
    <w:rsid w:val="00205827"/>
    <w:rsid w:val="0020590D"/>
    <w:rsid w:val="0020614C"/>
    <w:rsid w:val="00206574"/>
    <w:rsid w:val="002067C4"/>
    <w:rsid w:val="00207223"/>
    <w:rsid w:val="00207264"/>
    <w:rsid w:val="0020726D"/>
    <w:rsid w:val="0020737B"/>
    <w:rsid w:val="002073BC"/>
    <w:rsid w:val="00207978"/>
    <w:rsid w:val="0021037D"/>
    <w:rsid w:val="002116CC"/>
    <w:rsid w:val="0021174D"/>
    <w:rsid w:val="00211801"/>
    <w:rsid w:val="00211820"/>
    <w:rsid w:val="0021241E"/>
    <w:rsid w:val="0021259B"/>
    <w:rsid w:val="00213013"/>
    <w:rsid w:val="00213759"/>
    <w:rsid w:val="002145C3"/>
    <w:rsid w:val="00214DE0"/>
    <w:rsid w:val="00214E3A"/>
    <w:rsid w:val="00215027"/>
    <w:rsid w:val="002153F5"/>
    <w:rsid w:val="002154E9"/>
    <w:rsid w:val="00215835"/>
    <w:rsid w:val="00215ECD"/>
    <w:rsid w:val="00215FAE"/>
    <w:rsid w:val="002167AE"/>
    <w:rsid w:val="00216807"/>
    <w:rsid w:val="002168C5"/>
    <w:rsid w:val="00216A6C"/>
    <w:rsid w:val="00216F73"/>
    <w:rsid w:val="002170E6"/>
    <w:rsid w:val="002178C9"/>
    <w:rsid w:val="00217F89"/>
    <w:rsid w:val="00220010"/>
    <w:rsid w:val="002201C4"/>
    <w:rsid w:val="002202B7"/>
    <w:rsid w:val="002203B5"/>
    <w:rsid w:val="0022045A"/>
    <w:rsid w:val="0022049A"/>
    <w:rsid w:val="0022087A"/>
    <w:rsid w:val="00220DA9"/>
    <w:rsid w:val="002218D2"/>
    <w:rsid w:val="00221FE8"/>
    <w:rsid w:val="00222588"/>
    <w:rsid w:val="00222677"/>
    <w:rsid w:val="00222814"/>
    <w:rsid w:val="00222A66"/>
    <w:rsid w:val="0022314B"/>
    <w:rsid w:val="002238E5"/>
    <w:rsid w:val="00223A4E"/>
    <w:rsid w:val="00224B82"/>
    <w:rsid w:val="00224CDF"/>
    <w:rsid w:val="00224E9C"/>
    <w:rsid w:val="00225602"/>
    <w:rsid w:val="0022560E"/>
    <w:rsid w:val="002261B7"/>
    <w:rsid w:val="00226AAA"/>
    <w:rsid w:val="00226D13"/>
    <w:rsid w:val="00227432"/>
    <w:rsid w:val="00227778"/>
    <w:rsid w:val="00227B79"/>
    <w:rsid w:val="002301D1"/>
    <w:rsid w:val="00230729"/>
    <w:rsid w:val="00230D3B"/>
    <w:rsid w:val="002315B6"/>
    <w:rsid w:val="00231763"/>
    <w:rsid w:val="00231823"/>
    <w:rsid w:val="00231850"/>
    <w:rsid w:val="002318BC"/>
    <w:rsid w:val="00231CD4"/>
    <w:rsid w:val="00232C8E"/>
    <w:rsid w:val="00232DBD"/>
    <w:rsid w:val="002331C9"/>
    <w:rsid w:val="00233AEB"/>
    <w:rsid w:val="00233B3A"/>
    <w:rsid w:val="00233C5E"/>
    <w:rsid w:val="00234694"/>
    <w:rsid w:val="00234D44"/>
    <w:rsid w:val="002356A3"/>
    <w:rsid w:val="0023584C"/>
    <w:rsid w:val="00235A62"/>
    <w:rsid w:val="0023684F"/>
    <w:rsid w:val="00237017"/>
    <w:rsid w:val="0023729B"/>
    <w:rsid w:val="00237C3B"/>
    <w:rsid w:val="002408B6"/>
    <w:rsid w:val="002413CD"/>
    <w:rsid w:val="00241D84"/>
    <w:rsid w:val="00241DAF"/>
    <w:rsid w:val="00241ECE"/>
    <w:rsid w:val="00242170"/>
    <w:rsid w:val="0024234A"/>
    <w:rsid w:val="0024272B"/>
    <w:rsid w:val="00242AC6"/>
    <w:rsid w:val="00243470"/>
    <w:rsid w:val="002439BA"/>
    <w:rsid w:val="00243EA4"/>
    <w:rsid w:val="002441DD"/>
    <w:rsid w:val="002448C5"/>
    <w:rsid w:val="0024498A"/>
    <w:rsid w:val="00244B8A"/>
    <w:rsid w:val="002452E9"/>
    <w:rsid w:val="00245919"/>
    <w:rsid w:val="00246564"/>
    <w:rsid w:val="0024745C"/>
    <w:rsid w:val="0024772D"/>
    <w:rsid w:val="00247B36"/>
    <w:rsid w:val="00250599"/>
    <w:rsid w:val="002505B1"/>
    <w:rsid w:val="00251965"/>
    <w:rsid w:val="002520B3"/>
    <w:rsid w:val="00252290"/>
    <w:rsid w:val="00252AA5"/>
    <w:rsid w:val="002531FD"/>
    <w:rsid w:val="0025343C"/>
    <w:rsid w:val="0025362C"/>
    <w:rsid w:val="00253CC6"/>
    <w:rsid w:val="00253F9D"/>
    <w:rsid w:val="00253FF8"/>
    <w:rsid w:val="00254665"/>
    <w:rsid w:val="002547B0"/>
    <w:rsid w:val="00254925"/>
    <w:rsid w:val="0025493B"/>
    <w:rsid w:val="00254B61"/>
    <w:rsid w:val="00254BEE"/>
    <w:rsid w:val="00255065"/>
    <w:rsid w:val="00255A20"/>
    <w:rsid w:val="00255DDF"/>
    <w:rsid w:val="00256019"/>
    <w:rsid w:val="0025695F"/>
    <w:rsid w:val="00256F65"/>
    <w:rsid w:val="00257335"/>
    <w:rsid w:val="00257939"/>
    <w:rsid w:val="002607D9"/>
    <w:rsid w:val="0026086C"/>
    <w:rsid w:val="002608DD"/>
    <w:rsid w:val="00260991"/>
    <w:rsid w:val="00260FF1"/>
    <w:rsid w:val="00261740"/>
    <w:rsid w:val="00261A18"/>
    <w:rsid w:val="00261D63"/>
    <w:rsid w:val="002623AE"/>
    <w:rsid w:val="00262D50"/>
    <w:rsid w:val="002633D6"/>
    <w:rsid w:val="00263469"/>
    <w:rsid w:val="00263738"/>
    <w:rsid w:val="00264352"/>
    <w:rsid w:val="00264B75"/>
    <w:rsid w:val="002661E6"/>
    <w:rsid w:val="0026688E"/>
    <w:rsid w:val="00266940"/>
    <w:rsid w:val="00266B13"/>
    <w:rsid w:val="002674A5"/>
    <w:rsid w:val="0026762C"/>
    <w:rsid w:val="0027039C"/>
    <w:rsid w:val="0027082A"/>
    <w:rsid w:val="002708A4"/>
    <w:rsid w:val="00270A74"/>
    <w:rsid w:val="00270CA5"/>
    <w:rsid w:val="00271CF5"/>
    <w:rsid w:val="00271F0B"/>
    <w:rsid w:val="002725B6"/>
    <w:rsid w:val="002730A8"/>
    <w:rsid w:val="00273189"/>
    <w:rsid w:val="002732BC"/>
    <w:rsid w:val="00273E0C"/>
    <w:rsid w:val="002744E7"/>
    <w:rsid w:val="00274A10"/>
    <w:rsid w:val="00274EE7"/>
    <w:rsid w:val="00275681"/>
    <w:rsid w:val="00275C65"/>
    <w:rsid w:val="00275D13"/>
    <w:rsid w:val="002765CD"/>
    <w:rsid w:val="00276A66"/>
    <w:rsid w:val="00276B84"/>
    <w:rsid w:val="00276D62"/>
    <w:rsid w:val="00277AC1"/>
    <w:rsid w:val="00277FB5"/>
    <w:rsid w:val="00280901"/>
    <w:rsid w:val="00280C24"/>
    <w:rsid w:val="00281236"/>
    <w:rsid w:val="00281AA3"/>
    <w:rsid w:val="00281FBC"/>
    <w:rsid w:val="002820A9"/>
    <w:rsid w:val="0028222F"/>
    <w:rsid w:val="00282CBB"/>
    <w:rsid w:val="002835E6"/>
    <w:rsid w:val="0028391F"/>
    <w:rsid w:val="00283F4F"/>
    <w:rsid w:val="002841F2"/>
    <w:rsid w:val="00284A72"/>
    <w:rsid w:val="00284AC2"/>
    <w:rsid w:val="00285FA2"/>
    <w:rsid w:val="0028641F"/>
    <w:rsid w:val="00286699"/>
    <w:rsid w:val="00286D49"/>
    <w:rsid w:val="002872B0"/>
    <w:rsid w:val="0028765D"/>
    <w:rsid w:val="002876CD"/>
    <w:rsid w:val="00287754"/>
    <w:rsid w:val="00287D48"/>
    <w:rsid w:val="00290CD5"/>
    <w:rsid w:val="0029104A"/>
    <w:rsid w:val="002918AA"/>
    <w:rsid w:val="00291A75"/>
    <w:rsid w:val="00291CC4"/>
    <w:rsid w:val="00291CFF"/>
    <w:rsid w:val="00291D37"/>
    <w:rsid w:val="00291FCB"/>
    <w:rsid w:val="00292669"/>
    <w:rsid w:val="00292A63"/>
    <w:rsid w:val="00292BAF"/>
    <w:rsid w:val="0029313C"/>
    <w:rsid w:val="002931A8"/>
    <w:rsid w:val="00293310"/>
    <w:rsid w:val="00293640"/>
    <w:rsid w:val="002940FB"/>
    <w:rsid w:val="00294163"/>
    <w:rsid w:val="002948B5"/>
    <w:rsid w:val="00294C0B"/>
    <w:rsid w:val="00295434"/>
    <w:rsid w:val="00295560"/>
    <w:rsid w:val="00295C9F"/>
    <w:rsid w:val="00296357"/>
    <w:rsid w:val="00297878"/>
    <w:rsid w:val="002A01D0"/>
    <w:rsid w:val="002A0342"/>
    <w:rsid w:val="002A0770"/>
    <w:rsid w:val="002A0DEB"/>
    <w:rsid w:val="002A0EA1"/>
    <w:rsid w:val="002A0F42"/>
    <w:rsid w:val="002A1D71"/>
    <w:rsid w:val="002A1EFD"/>
    <w:rsid w:val="002A1F0E"/>
    <w:rsid w:val="002A2773"/>
    <w:rsid w:val="002A2C1C"/>
    <w:rsid w:val="002A32AB"/>
    <w:rsid w:val="002A350E"/>
    <w:rsid w:val="002A364B"/>
    <w:rsid w:val="002A3AEE"/>
    <w:rsid w:val="002A45A1"/>
    <w:rsid w:val="002A45FB"/>
    <w:rsid w:val="002A5362"/>
    <w:rsid w:val="002A5406"/>
    <w:rsid w:val="002A64FB"/>
    <w:rsid w:val="002A6DD4"/>
    <w:rsid w:val="002A6ECB"/>
    <w:rsid w:val="002A7117"/>
    <w:rsid w:val="002A7503"/>
    <w:rsid w:val="002A7543"/>
    <w:rsid w:val="002A7B86"/>
    <w:rsid w:val="002A7E98"/>
    <w:rsid w:val="002B008A"/>
    <w:rsid w:val="002B018B"/>
    <w:rsid w:val="002B0532"/>
    <w:rsid w:val="002B08F7"/>
    <w:rsid w:val="002B0D03"/>
    <w:rsid w:val="002B0D1F"/>
    <w:rsid w:val="002B0E73"/>
    <w:rsid w:val="002B0F70"/>
    <w:rsid w:val="002B1007"/>
    <w:rsid w:val="002B1515"/>
    <w:rsid w:val="002B1732"/>
    <w:rsid w:val="002B1771"/>
    <w:rsid w:val="002B19B7"/>
    <w:rsid w:val="002B2012"/>
    <w:rsid w:val="002B24F4"/>
    <w:rsid w:val="002B2751"/>
    <w:rsid w:val="002B375C"/>
    <w:rsid w:val="002B3B6D"/>
    <w:rsid w:val="002B3EE1"/>
    <w:rsid w:val="002B4518"/>
    <w:rsid w:val="002B48DD"/>
    <w:rsid w:val="002B4B42"/>
    <w:rsid w:val="002B4F5D"/>
    <w:rsid w:val="002B516E"/>
    <w:rsid w:val="002B53AE"/>
    <w:rsid w:val="002B5602"/>
    <w:rsid w:val="002B5665"/>
    <w:rsid w:val="002B5932"/>
    <w:rsid w:val="002B63DB"/>
    <w:rsid w:val="002B6BAA"/>
    <w:rsid w:val="002B6BD0"/>
    <w:rsid w:val="002B71CA"/>
    <w:rsid w:val="002B78EB"/>
    <w:rsid w:val="002B7934"/>
    <w:rsid w:val="002B7CAC"/>
    <w:rsid w:val="002C0480"/>
    <w:rsid w:val="002C0F7D"/>
    <w:rsid w:val="002C1919"/>
    <w:rsid w:val="002C2EC2"/>
    <w:rsid w:val="002C2F99"/>
    <w:rsid w:val="002C36D8"/>
    <w:rsid w:val="002C3847"/>
    <w:rsid w:val="002C39BD"/>
    <w:rsid w:val="002C3B8D"/>
    <w:rsid w:val="002C3C01"/>
    <w:rsid w:val="002C45C3"/>
    <w:rsid w:val="002C4813"/>
    <w:rsid w:val="002C4BF7"/>
    <w:rsid w:val="002C5091"/>
    <w:rsid w:val="002C516D"/>
    <w:rsid w:val="002C5869"/>
    <w:rsid w:val="002C5A02"/>
    <w:rsid w:val="002C5C55"/>
    <w:rsid w:val="002C68BE"/>
    <w:rsid w:val="002C6915"/>
    <w:rsid w:val="002C70EB"/>
    <w:rsid w:val="002C717E"/>
    <w:rsid w:val="002C7D68"/>
    <w:rsid w:val="002C7D75"/>
    <w:rsid w:val="002D09F2"/>
    <w:rsid w:val="002D0F71"/>
    <w:rsid w:val="002D1FDD"/>
    <w:rsid w:val="002D2A8C"/>
    <w:rsid w:val="002D38DC"/>
    <w:rsid w:val="002D447C"/>
    <w:rsid w:val="002D4AC9"/>
    <w:rsid w:val="002D4CC3"/>
    <w:rsid w:val="002D5A40"/>
    <w:rsid w:val="002D5B89"/>
    <w:rsid w:val="002D5E2D"/>
    <w:rsid w:val="002D6065"/>
    <w:rsid w:val="002D60A0"/>
    <w:rsid w:val="002D6144"/>
    <w:rsid w:val="002D69E9"/>
    <w:rsid w:val="002D6D05"/>
    <w:rsid w:val="002D72F9"/>
    <w:rsid w:val="002D742A"/>
    <w:rsid w:val="002D758A"/>
    <w:rsid w:val="002D773B"/>
    <w:rsid w:val="002D7E19"/>
    <w:rsid w:val="002E0201"/>
    <w:rsid w:val="002E0309"/>
    <w:rsid w:val="002E0400"/>
    <w:rsid w:val="002E0C43"/>
    <w:rsid w:val="002E0D7E"/>
    <w:rsid w:val="002E11E9"/>
    <w:rsid w:val="002E1896"/>
    <w:rsid w:val="002E1B32"/>
    <w:rsid w:val="002E1E75"/>
    <w:rsid w:val="002E214F"/>
    <w:rsid w:val="002E238F"/>
    <w:rsid w:val="002E2784"/>
    <w:rsid w:val="002E293A"/>
    <w:rsid w:val="002E2992"/>
    <w:rsid w:val="002E2C56"/>
    <w:rsid w:val="002E2FF0"/>
    <w:rsid w:val="002E3491"/>
    <w:rsid w:val="002E349B"/>
    <w:rsid w:val="002E380F"/>
    <w:rsid w:val="002E4C3B"/>
    <w:rsid w:val="002E4E50"/>
    <w:rsid w:val="002E573D"/>
    <w:rsid w:val="002E5D6F"/>
    <w:rsid w:val="002E5DD2"/>
    <w:rsid w:val="002E6B42"/>
    <w:rsid w:val="002E6B56"/>
    <w:rsid w:val="002E6F73"/>
    <w:rsid w:val="002E7074"/>
    <w:rsid w:val="002E762E"/>
    <w:rsid w:val="002E7969"/>
    <w:rsid w:val="002E7C48"/>
    <w:rsid w:val="002F0116"/>
    <w:rsid w:val="002F088F"/>
    <w:rsid w:val="002F095D"/>
    <w:rsid w:val="002F10EA"/>
    <w:rsid w:val="002F160E"/>
    <w:rsid w:val="002F1DF5"/>
    <w:rsid w:val="002F25FD"/>
    <w:rsid w:val="002F2A52"/>
    <w:rsid w:val="002F310B"/>
    <w:rsid w:val="002F356C"/>
    <w:rsid w:val="002F3F1A"/>
    <w:rsid w:val="002F43D1"/>
    <w:rsid w:val="002F482A"/>
    <w:rsid w:val="002F4F6A"/>
    <w:rsid w:val="002F4FD9"/>
    <w:rsid w:val="002F5046"/>
    <w:rsid w:val="002F5399"/>
    <w:rsid w:val="002F583C"/>
    <w:rsid w:val="002F5C02"/>
    <w:rsid w:val="002F6EBC"/>
    <w:rsid w:val="002F7456"/>
    <w:rsid w:val="002F7708"/>
    <w:rsid w:val="002F789F"/>
    <w:rsid w:val="002F7940"/>
    <w:rsid w:val="002F7AC9"/>
    <w:rsid w:val="002F7B6F"/>
    <w:rsid w:val="002F7EE0"/>
    <w:rsid w:val="00300CB5"/>
    <w:rsid w:val="00301001"/>
    <w:rsid w:val="00301072"/>
    <w:rsid w:val="00301167"/>
    <w:rsid w:val="003011C7"/>
    <w:rsid w:val="00301C0D"/>
    <w:rsid w:val="003029F4"/>
    <w:rsid w:val="00302E0C"/>
    <w:rsid w:val="003031ED"/>
    <w:rsid w:val="0030355F"/>
    <w:rsid w:val="00303A5C"/>
    <w:rsid w:val="00303B5B"/>
    <w:rsid w:val="00303BC7"/>
    <w:rsid w:val="00303FC0"/>
    <w:rsid w:val="00303FE7"/>
    <w:rsid w:val="00304349"/>
    <w:rsid w:val="00304A97"/>
    <w:rsid w:val="00304AB6"/>
    <w:rsid w:val="003051F4"/>
    <w:rsid w:val="00305275"/>
    <w:rsid w:val="00305649"/>
    <w:rsid w:val="003069E3"/>
    <w:rsid w:val="00306A0B"/>
    <w:rsid w:val="00306C52"/>
    <w:rsid w:val="00306E9A"/>
    <w:rsid w:val="00310A45"/>
    <w:rsid w:val="00310F59"/>
    <w:rsid w:val="00311660"/>
    <w:rsid w:val="00311C66"/>
    <w:rsid w:val="003122D7"/>
    <w:rsid w:val="00312626"/>
    <w:rsid w:val="00312692"/>
    <w:rsid w:val="00312D5E"/>
    <w:rsid w:val="00312FC9"/>
    <w:rsid w:val="00313005"/>
    <w:rsid w:val="003130CA"/>
    <w:rsid w:val="0031333A"/>
    <w:rsid w:val="003135F6"/>
    <w:rsid w:val="00313942"/>
    <w:rsid w:val="00313D7D"/>
    <w:rsid w:val="003146F3"/>
    <w:rsid w:val="00314744"/>
    <w:rsid w:val="00314867"/>
    <w:rsid w:val="00314A9F"/>
    <w:rsid w:val="00314CFD"/>
    <w:rsid w:val="00314EB5"/>
    <w:rsid w:val="00314EBB"/>
    <w:rsid w:val="00314F1B"/>
    <w:rsid w:val="0031500B"/>
    <w:rsid w:val="00315982"/>
    <w:rsid w:val="00315D8F"/>
    <w:rsid w:val="00315DCC"/>
    <w:rsid w:val="00315FD1"/>
    <w:rsid w:val="00316049"/>
    <w:rsid w:val="00316740"/>
    <w:rsid w:val="00316AAF"/>
    <w:rsid w:val="00316B6A"/>
    <w:rsid w:val="00316C26"/>
    <w:rsid w:val="00317155"/>
    <w:rsid w:val="00317611"/>
    <w:rsid w:val="00317CEB"/>
    <w:rsid w:val="00317DBE"/>
    <w:rsid w:val="00317EBF"/>
    <w:rsid w:val="00320201"/>
    <w:rsid w:val="00320346"/>
    <w:rsid w:val="00320697"/>
    <w:rsid w:val="00320972"/>
    <w:rsid w:val="003209FE"/>
    <w:rsid w:val="00320A47"/>
    <w:rsid w:val="00321068"/>
    <w:rsid w:val="00321554"/>
    <w:rsid w:val="003219C4"/>
    <w:rsid w:val="00321F24"/>
    <w:rsid w:val="003226AA"/>
    <w:rsid w:val="0032296B"/>
    <w:rsid w:val="00322FA0"/>
    <w:rsid w:val="003231F1"/>
    <w:rsid w:val="00324164"/>
    <w:rsid w:val="00324758"/>
    <w:rsid w:val="00324D2C"/>
    <w:rsid w:val="00324FAE"/>
    <w:rsid w:val="00325034"/>
    <w:rsid w:val="00325660"/>
    <w:rsid w:val="003260E2"/>
    <w:rsid w:val="0032620F"/>
    <w:rsid w:val="00326DC1"/>
    <w:rsid w:val="00327150"/>
    <w:rsid w:val="00330667"/>
    <w:rsid w:val="003306F7"/>
    <w:rsid w:val="0033126D"/>
    <w:rsid w:val="00331BAB"/>
    <w:rsid w:val="00331E86"/>
    <w:rsid w:val="00331E9A"/>
    <w:rsid w:val="00331EBE"/>
    <w:rsid w:val="0033217A"/>
    <w:rsid w:val="003328AF"/>
    <w:rsid w:val="00332CD2"/>
    <w:rsid w:val="00333673"/>
    <w:rsid w:val="003339CE"/>
    <w:rsid w:val="00334064"/>
    <w:rsid w:val="00334293"/>
    <w:rsid w:val="0033453D"/>
    <w:rsid w:val="003346CE"/>
    <w:rsid w:val="00334896"/>
    <w:rsid w:val="00334931"/>
    <w:rsid w:val="00334CD8"/>
    <w:rsid w:val="00335613"/>
    <w:rsid w:val="00336286"/>
    <w:rsid w:val="00336F5C"/>
    <w:rsid w:val="00337F62"/>
    <w:rsid w:val="003408B4"/>
    <w:rsid w:val="00340F53"/>
    <w:rsid w:val="00341433"/>
    <w:rsid w:val="003417B4"/>
    <w:rsid w:val="00342337"/>
    <w:rsid w:val="0034283C"/>
    <w:rsid w:val="00343068"/>
    <w:rsid w:val="00343E9F"/>
    <w:rsid w:val="00344167"/>
    <w:rsid w:val="00344777"/>
    <w:rsid w:val="003447F8"/>
    <w:rsid w:val="0034487F"/>
    <w:rsid w:val="00344E98"/>
    <w:rsid w:val="00344EA9"/>
    <w:rsid w:val="00345282"/>
    <w:rsid w:val="003453DF"/>
    <w:rsid w:val="00346235"/>
    <w:rsid w:val="003463CD"/>
    <w:rsid w:val="00346CEE"/>
    <w:rsid w:val="00347068"/>
    <w:rsid w:val="003472F6"/>
    <w:rsid w:val="00350BA5"/>
    <w:rsid w:val="0035142A"/>
    <w:rsid w:val="00352098"/>
    <w:rsid w:val="00352871"/>
    <w:rsid w:val="003528FF"/>
    <w:rsid w:val="00352984"/>
    <w:rsid w:val="00352EAF"/>
    <w:rsid w:val="00352FAB"/>
    <w:rsid w:val="00353611"/>
    <w:rsid w:val="0035415D"/>
    <w:rsid w:val="00354BA3"/>
    <w:rsid w:val="00354CFE"/>
    <w:rsid w:val="0035547B"/>
    <w:rsid w:val="00355BC6"/>
    <w:rsid w:val="00355F4C"/>
    <w:rsid w:val="0035667E"/>
    <w:rsid w:val="00356AA0"/>
    <w:rsid w:val="00356BAA"/>
    <w:rsid w:val="00357871"/>
    <w:rsid w:val="00362022"/>
    <w:rsid w:val="0036288D"/>
    <w:rsid w:val="003628D8"/>
    <w:rsid w:val="00363012"/>
    <w:rsid w:val="0036363C"/>
    <w:rsid w:val="00363734"/>
    <w:rsid w:val="00363B67"/>
    <w:rsid w:val="00363CF7"/>
    <w:rsid w:val="00364813"/>
    <w:rsid w:val="00364996"/>
    <w:rsid w:val="00364A8E"/>
    <w:rsid w:val="00364F61"/>
    <w:rsid w:val="0036510C"/>
    <w:rsid w:val="00365425"/>
    <w:rsid w:val="003656C1"/>
    <w:rsid w:val="003659B7"/>
    <w:rsid w:val="00365D12"/>
    <w:rsid w:val="00366B58"/>
    <w:rsid w:val="00366EA7"/>
    <w:rsid w:val="0036707D"/>
    <w:rsid w:val="00367840"/>
    <w:rsid w:val="003702E4"/>
    <w:rsid w:val="00370C0A"/>
    <w:rsid w:val="00371BC4"/>
    <w:rsid w:val="00372AB5"/>
    <w:rsid w:val="00372FBF"/>
    <w:rsid w:val="00372FD2"/>
    <w:rsid w:val="0037333A"/>
    <w:rsid w:val="00373A63"/>
    <w:rsid w:val="00373EDA"/>
    <w:rsid w:val="00374193"/>
    <w:rsid w:val="00374901"/>
    <w:rsid w:val="00374DA3"/>
    <w:rsid w:val="003756B6"/>
    <w:rsid w:val="00375921"/>
    <w:rsid w:val="00376EF5"/>
    <w:rsid w:val="0038076B"/>
    <w:rsid w:val="0038097B"/>
    <w:rsid w:val="00380B70"/>
    <w:rsid w:val="003813AB"/>
    <w:rsid w:val="0038144B"/>
    <w:rsid w:val="003814BB"/>
    <w:rsid w:val="003816DD"/>
    <w:rsid w:val="00381E92"/>
    <w:rsid w:val="00381F03"/>
    <w:rsid w:val="0038238F"/>
    <w:rsid w:val="00382469"/>
    <w:rsid w:val="00382F7B"/>
    <w:rsid w:val="00382F91"/>
    <w:rsid w:val="003835B8"/>
    <w:rsid w:val="003837B2"/>
    <w:rsid w:val="00383AD5"/>
    <w:rsid w:val="00383AF9"/>
    <w:rsid w:val="00384168"/>
    <w:rsid w:val="00384337"/>
    <w:rsid w:val="003843A4"/>
    <w:rsid w:val="00384722"/>
    <w:rsid w:val="00384A79"/>
    <w:rsid w:val="00384D5E"/>
    <w:rsid w:val="00385001"/>
    <w:rsid w:val="003850EB"/>
    <w:rsid w:val="00385401"/>
    <w:rsid w:val="003856C9"/>
    <w:rsid w:val="0038584F"/>
    <w:rsid w:val="00385B79"/>
    <w:rsid w:val="00385F05"/>
    <w:rsid w:val="00386408"/>
    <w:rsid w:val="00386943"/>
    <w:rsid w:val="00386ABE"/>
    <w:rsid w:val="00386C31"/>
    <w:rsid w:val="003871C9"/>
    <w:rsid w:val="00387713"/>
    <w:rsid w:val="003877F8"/>
    <w:rsid w:val="003901BE"/>
    <w:rsid w:val="00390B33"/>
    <w:rsid w:val="00390DC9"/>
    <w:rsid w:val="00390E88"/>
    <w:rsid w:val="0039124D"/>
    <w:rsid w:val="003924EB"/>
    <w:rsid w:val="003933AA"/>
    <w:rsid w:val="00393549"/>
    <w:rsid w:val="00393ECB"/>
    <w:rsid w:val="0039440F"/>
    <w:rsid w:val="0039465E"/>
    <w:rsid w:val="003958C2"/>
    <w:rsid w:val="00395925"/>
    <w:rsid w:val="00395AFA"/>
    <w:rsid w:val="0039677F"/>
    <w:rsid w:val="0039746F"/>
    <w:rsid w:val="00397F81"/>
    <w:rsid w:val="003A01FC"/>
    <w:rsid w:val="003A0B08"/>
    <w:rsid w:val="003A1C8C"/>
    <w:rsid w:val="003A1D3D"/>
    <w:rsid w:val="003A270E"/>
    <w:rsid w:val="003A2FBA"/>
    <w:rsid w:val="003A31CC"/>
    <w:rsid w:val="003A3236"/>
    <w:rsid w:val="003A3987"/>
    <w:rsid w:val="003A399E"/>
    <w:rsid w:val="003A3B1A"/>
    <w:rsid w:val="003A4247"/>
    <w:rsid w:val="003A4B9A"/>
    <w:rsid w:val="003A51B2"/>
    <w:rsid w:val="003A5916"/>
    <w:rsid w:val="003A5AEC"/>
    <w:rsid w:val="003A5B98"/>
    <w:rsid w:val="003A70F7"/>
    <w:rsid w:val="003A74FD"/>
    <w:rsid w:val="003A77B3"/>
    <w:rsid w:val="003A7A80"/>
    <w:rsid w:val="003B0857"/>
    <w:rsid w:val="003B1828"/>
    <w:rsid w:val="003B1E6C"/>
    <w:rsid w:val="003B29CD"/>
    <w:rsid w:val="003B2E4B"/>
    <w:rsid w:val="003B2FFA"/>
    <w:rsid w:val="003B3130"/>
    <w:rsid w:val="003B38C4"/>
    <w:rsid w:val="003B3972"/>
    <w:rsid w:val="003B3DBC"/>
    <w:rsid w:val="003B3DE8"/>
    <w:rsid w:val="003B3FBF"/>
    <w:rsid w:val="003B427C"/>
    <w:rsid w:val="003B45AE"/>
    <w:rsid w:val="003B4D5C"/>
    <w:rsid w:val="003B535D"/>
    <w:rsid w:val="003B5949"/>
    <w:rsid w:val="003B5FA4"/>
    <w:rsid w:val="003B65F5"/>
    <w:rsid w:val="003B6E7A"/>
    <w:rsid w:val="003B76F8"/>
    <w:rsid w:val="003B7DB8"/>
    <w:rsid w:val="003C0A05"/>
    <w:rsid w:val="003C0B07"/>
    <w:rsid w:val="003C0D03"/>
    <w:rsid w:val="003C0D3F"/>
    <w:rsid w:val="003C12ED"/>
    <w:rsid w:val="003C16DC"/>
    <w:rsid w:val="003C176A"/>
    <w:rsid w:val="003C1D6D"/>
    <w:rsid w:val="003C1F06"/>
    <w:rsid w:val="003C25FA"/>
    <w:rsid w:val="003C2948"/>
    <w:rsid w:val="003C2E64"/>
    <w:rsid w:val="003C313D"/>
    <w:rsid w:val="003C3809"/>
    <w:rsid w:val="003C3E61"/>
    <w:rsid w:val="003C3E7B"/>
    <w:rsid w:val="003C3FC2"/>
    <w:rsid w:val="003C440A"/>
    <w:rsid w:val="003C46BC"/>
    <w:rsid w:val="003C496C"/>
    <w:rsid w:val="003C5DD1"/>
    <w:rsid w:val="003C66E7"/>
    <w:rsid w:val="003C676F"/>
    <w:rsid w:val="003C6857"/>
    <w:rsid w:val="003C6E01"/>
    <w:rsid w:val="003C6FB2"/>
    <w:rsid w:val="003C774C"/>
    <w:rsid w:val="003C7976"/>
    <w:rsid w:val="003C7ACB"/>
    <w:rsid w:val="003D0392"/>
    <w:rsid w:val="003D04FA"/>
    <w:rsid w:val="003D0585"/>
    <w:rsid w:val="003D117A"/>
    <w:rsid w:val="003D1902"/>
    <w:rsid w:val="003D1EB0"/>
    <w:rsid w:val="003D262D"/>
    <w:rsid w:val="003D2BD3"/>
    <w:rsid w:val="003D39EC"/>
    <w:rsid w:val="003D3D32"/>
    <w:rsid w:val="003D40DF"/>
    <w:rsid w:val="003D42A0"/>
    <w:rsid w:val="003D4DDF"/>
    <w:rsid w:val="003D5D23"/>
    <w:rsid w:val="003D5F71"/>
    <w:rsid w:val="003D6F88"/>
    <w:rsid w:val="003D746F"/>
    <w:rsid w:val="003D78E0"/>
    <w:rsid w:val="003D7B15"/>
    <w:rsid w:val="003E0381"/>
    <w:rsid w:val="003E06DF"/>
    <w:rsid w:val="003E1A72"/>
    <w:rsid w:val="003E1D00"/>
    <w:rsid w:val="003E1DCB"/>
    <w:rsid w:val="003E222C"/>
    <w:rsid w:val="003E225B"/>
    <w:rsid w:val="003E2F97"/>
    <w:rsid w:val="003E432F"/>
    <w:rsid w:val="003E43F8"/>
    <w:rsid w:val="003E4926"/>
    <w:rsid w:val="003E4D5C"/>
    <w:rsid w:val="003E51BF"/>
    <w:rsid w:val="003E53F4"/>
    <w:rsid w:val="003E5532"/>
    <w:rsid w:val="003E5658"/>
    <w:rsid w:val="003E5B54"/>
    <w:rsid w:val="003E6742"/>
    <w:rsid w:val="003E67DD"/>
    <w:rsid w:val="003E6988"/>
    <w:rsid w:val="003E699C"/>
    <w:rsid w:val="003E6DCC"/>
    <w:rsid w:val="003E728B"/>
    <w:rsid w:val="003E797A"/>
    <w:rsid w:val="003E7BA1"/>
    <w:rsid w:val="003F08DC"/>
    <w:rsid w:val="003F16DF"/>
    <w:rsid w:val="003F186C"/>
    <w:rsid w:val="003F214E"/>
    <w:rsid w:val="003F247B"/>
    <w:rsid w:val="003F293B"/>
    <w:rsid w:val="003F2B7F"/>
    <w:rsid w:val="003F2BDC"/>
    <w:rsid w:val="003F2F72"/>
    <w:rsid w:val="003F3092"/>
    <w:rsid w:val="003F346A"/>
    <w:rsid w:val="003F377F"/>
    <w:rsid w:val="003F444A"/>
    <w:rsid w:val="003F4652"/>
    <w:rsid w:val="003F4B3F"/>
    <w:rsid w:val="003F4C8F"/>
    <w:rsid w:val="003F4E3A"/>
    <w:rsid w:val="003F4E9C"/>
    <w:rsid w:val="003F533E"/>
    <w:rsid w:val="003F56E9"/>
    <w:rsid w:val="003F5700"/>
    <w:rsid w:val="003F5D9F"/>
    <w:rsid w:val="003F689E"/>
    <w:rsid w:val="003F6C56"/>
    <w:rsid w:val="003F6FBD"/>
    <w:rsid w:val="003F73D6"/>
    <w:rsid w:val="003F7412"/>
    <w:rsid w:val="003F7D5A"/>
    <w:rsid w:val="004000D2"/>
    <w:rsid w:val="00400F6E"/>
    <w:rsid w:val="0040110C"/>
    <w:rsid w:val="00401265"/>
    <w:rsid w:val="00402739"/>
    <w:rsid w:val="00402B57"/>
    <w:rsid w:val="00403012"/>
    <w:rsid w:val="00403687"/>
    <w:rsid w:val="00403721"/>
    <w:rsid w:val="00403F21"/>
    <w:rsid w:val="004048EA"/>
    <w:rsid w:val="00404BC3"/>
    <w:rsid w:val="00404CCB"/>
    <w:rsid w:val="00404F01"/>
    <w:rsid w:val="0040591E"/>
    <w:rsid w:val="00405AA0"/>
    <w:rsid w:val="00405D8B"/>
    <w:rsid w:val="00405FC3"/>
    <w:rsid w:val="0040621C"/>
    <w:rsid w:val="0040639A"/>
    <w:rsid w:val="004065FF"/>
    <w:rsid w:val="00407BA1"/>
    <w:rsid w:val="00410172"/>
    <w:rsid w:val="0041049B"/>
    <w:rsid w:val="00410B0E"/>
    <w:rsid w:val="004115E1"/>
    <w:rsid w:val="00413509"/>
    <w:rsid w:val="00413654"/>
    <w:rsid w:val="00413B0D"/>
    <w:rsid w:val="00413F23"/>
    <w:rsid w:val="00413F9A"/>
    <w:rsid w:val="00414243"/>
    <w:rsid w:val="004144D5"/>
    <w:rsid w:val="00414F0F"/>
    <w:rsid w:val="004155BC"/>
    <w:rsid w:val="00415E57"/>
    <w:rsid w:val="00416C79"/>
    <w:rsid w:val="00416D13"/>
    <w:rsid w:val="00416FF6"/>
    <w:rsid w:val="004174F9"/>
    <w:rsid w:val="00417BF9"/>
    <w:rsid w:val="00417C88"/>
    <w:rsid w:val="00417D54"/>
    <w:rsid w:val="00417EF5"/>
    <w:rsid w:val="00420232"/>
    <w:rsid w:val="00420B6C"/>
    <w:rsid w:val="00420EFC"/>
    <w:rsid w:val="00422AF6"/>
    <w:rsid w:val="00422F98"/>
    <w:rsid w:val="0042305F"/>
    <w:rsid w:val="0042332F"/>
    <w:rsid w:val="00423F21"/>
    <w:rsid w:val="004240C8"/>
    <w:rsid w:val="004243FE"/>
    <w:rsid w:val="0042449C"/>
    <w:rsid w:val="004249C6"/>
    <w:rsid w:val="00424EF8"/>
    <w:rsid w:val="00424F7D"/>
    <w:rsid w:val="004255E9"/>
    <w:rsid w:val="00425C98"/>
    <w:rsid w:val="0042618E"/>
    <w:rsid w:val="00426FCB"/>
    <w:rsid w:val="0042743C"/>
    <w:rsid w:val="004303B5"/>
    <w:rsid w:val="00430410"/>
    <w:rsid w:val="0043096A"/>
    <w:rsid w:val="00430C6C"/>
    <w:rsid w:val="00430D2B"/>
    <w:rsid w:val="00431234"/>
    <w:rsid w:val="004313F7"/>
    <w:rsid w:val="00431D4D"/>
    <w:rsid w:val="0043263A"/>
    <w:rsid w:val="00432C2D"/>
    <w:rsid w:val="00432E17"/>
    <w:rsid w:val="00433BAA"/>
    <w:rsid w:val="0043443F"/>
    <w:rsid w:val="0043483D"/>
    <w:rsid w:val="00434BCE"/>
    <w:rsid w:val="00434D04"/>
    <w:rsid w:val="004353F9"/>
    <w:rsid w:val="004354F0"/>
    <w:rsid w:val="004365AA"/>
    <w:rsid w:val="004377B9"/>
    <w:rsid w:val="00440610"/>
    <w:rsid w:val="00440C5A"/>
    <w:rsid w:val="00440C5D"/>
    <w:rsid w:val="00441463"/>
    <w:rsid w:val="004424F5"/>
    <w:rsid w:val="0044271C"/>
    <w:rsid w:val="00442A12"/>
    <w:rsid w:val="00442D72"/>
    <w:rsid w:val="00443025"/>
    <w:rsid w:val="0044306D"/>
    <w:rsid w:val="0044358D"/>
    <w:rsid w:val="004437CE"/>
    <w:rsid w:val="00443A07"/>
    <w:rsid w:val="00443AA7"/>
    <w:rsid w:val="0044444E"/>
    <w:rsid w:val="00444951"/>
    <w:rsid w:val="004451CC"/>
    <w:rsid w:val="004454F5"/>
    <w:rsid w:val="00445CC5"/>
    <w:rsid w:val="00445DFA"/>
    <w:rsid w:val="004468B8"/>
    <w:rsid w:val="00446CF1"/>
    <w:rsid w:val="00447083"/>
    <w:rsid w:val="0044715A"/>
    <w:rsid w:val="004472B3"/>
    <w:rsid w:val="00447415"/>
    <w:rsid w:val="0044780C"/>
    <w:rsid w:val="0044799D"/>
    <w:rsid w:val="00447EF3"/>
    <w:rsid w:val="00447F2D"/>
    <w:rsid w:val="004500C9"/>
    <w:rsid w:val="004503CA"/>
    <w:rsid w:val="0045043F"/>
    <w:rsid w:val="00450728"/>
    <w:rsid w:val="00450ABE"/>
    <w:rsid w:val="0045126A"/>
    <w:rsid w:val="00451419"/>
    <w:rsid w:val="00451887"/>
    <w:rsid w:val="00451F79"/>
    <w:rsid w:val="00452108"/>
    <w:rsid w:val="00452757"/>
    <w:rsid w:val="00452A74"/>
    <w:rsid w:val="00452CF8"/>
    <w:rsid w:val="00452D3B"/>
    <w:rsid w:val="00453815"/>
    <w:rsid w:val="00453828"/>
    <w:rsid w:val="00454470"/>
    <w:rsid w:val="004552F3"/>
    <w:rsid w:val="00455F13"/>
    <w:rsid w:val="00456E30"/>
    <w:rsid w:val="00457A92"/>
    <w:rsid w:val="00457B66"/>
    <w:rsid w:val="00457E1F"/>
    <w:rsid w:val="00460828"/>
    <w:rsid w:val="00461DA1"/>
    <w:rsid w:val="004625E5"/>
    <w:rsid w:val="00462ECC"/>
    <w:rsid w:val="004630EB"/>
    <w:rsid w:val="00463341"/>
    <w:rsid w:val="00463A9C"/>
    <w:rsid w:val="00463B65"/>
    <w:rsid w:val="00463F64"/>
    <w:rsid w:val="004640FA"/>
    <w:rsid w:val="004644CE"/>
    <w:rsid w:val="00464565"/>
    <w:rsid w:val="00464954"/>
    <w:rsid w:val="004652C8"/>
    <w:rsid w:val="00465BAE"/>
    <w:rsid w:val="00466265"/>
    <w:rsid w:val="00466481"/>
    <w:rsid w:val="004667E8"/>
    <w:rsid w:val="004667F2"/>
    <w:rsid w:val="00466F0D"/>
    <w:rsid w:val="00466F48"/>
    <w:rsid w:val="00470856"/>
    <w:rsid w:val="004708CA"/>
    <w:rsid w:val="00470B0A"/>
    <w:rsid w:val="00470DBB"/>
    <w:rsid w:val="00470F95"/>
    <w:rsid w:val="004711BA"/>
    <w:rsid w:val="0047125C"/>
    <w:rsid w:val="0047159F"/>
    <w:rsid w:val="00471F9D"/>
    <w:rsid w:val="0047203E"/>
    <w:rsid w:val="00472561"/>
    <w:rsid w:val="00472984"/>
    <w:rsid w:val="00472CD7"/>
    <w:rsid w:val="00472F6F"/>
    <w:rsid w:val="00473040"/>
    <w:rsid w:val="00473091"/>
    <w:rsid w:val="00474911"/>
    <w:rsid w:val="00475066"/>
    <w:rsid w:val="00475069"/>
    <w:rsid w:val="004756FF"/>
    <w:rsid w:val="00475AEC"/>
    <w:rsid w:val="00475B1A"/>
    <w:rsid w:val="0047604D"/>
    <w:rsid w:val="0047620F"/>
    <w:rsid w:val="004762C8"/>
    <w:rsid w:val="00476384"/>
    <w:rsid w:val="0047654E"/>
    <w:rsid w:val="00476B6E"/>
    <w:rsid w:val="00476DA1"/>
    <w:rsid w:val="00477B6C"/>
    <w:rsid w:val="00477BBF"/>
    <w:rsid w:val="00477D81"/>
    <w:rsid w:val="00480792"/>
    <w:rsid w:val="00480C92"/>
    <w:rsid w:val="004812CF"/>
    <w:rsid w:val="004818D0"/>
    <w:rsid w:val="00481DD7"/>
    <w:rsid w:val="0048214F"/>
    <w:rsid w:val="00482180"/>
    <w:rsid w:val="00482400"/>
    <w:rsid w:val="004827C6"/>
    <w:rsid w:val="0048351F"/>
    <w:rsid w:val="004837AD"/>
    <w:rsid w:val="00483A15"/>
    <w:rsid w:val="00483CBA"/>
    <w:rsid w:val="00484E02"/>
    <w:rsid w:val="00484E22"/>
    <w:rsid w:val="00485A01"/>
    <w:rsid w:val="00485F0C"/>
    <w:rsid w:val="00485F21"/>
    <w:rsid w:val="0048613B"/>
    <w:rsid w:val="00486401"/>
    <w:rsid w:val="004865DE"/>
    <w:rsid w:val="0048730C"/>
    <w:rsid w:val="00487692"/>
    <w:rsid w:val="00487A28"/>
    <w:rsid w:val="00487DF9"/>
    <w:rsid w:val="00487FA1"/>
    <w:rsid w:val="00490071"/>
    <w:rsid w:val="00490356"/>
    <w:rsid w:val="004905D0"/>
    <w:rsid w:val="0049060C"/>
    <w:rsid w:val="004909C3"/>
    <w:rsid w:val="004909EA"/>
    <w:rsid w:val="00490A6E"/>
    <w:rsid w:val="004910E8"/>
    <w:rsid w:val="004916A3"/>
    <w:rsid w:val="00492097"/>
    <w:rsid w:val="0049258A"/>
    <w:rsid w:val="004937BD"/>
    <w:rsid w:val="00493BB6"/>
    <w:rsid w:val="00493D47"/>
    <w:rsid w:val="00493E17"/>
    <w:rsid w:val="00494453"/>
    <w:rsid w:val="004949A5"/>
    <w:rsid w:val="0049506F"/>
    <w:rsid w:val="00495AA6"/>
    <w:rsid w:val="00495ED9"/>
    <w:rsid w:val="00496591"/>
    <w:rsid w:val="0049664B"/>
    <w:rsid w:val="0049761B"/>
    <w:rsid w:val="00497D9F"/>
    <w:rsid w:val="004A028E"/>
    <w:rsid w:val="004A0353"/>
    <w:rsid w:val="004A0941"/>
    <w:rsid w:val="004A1B56"/>
    <w:rsid w:val="004A1F41"/>
    <w:rsid w:val="004A2B3C"/>
    <w:rsid w:val="004A2E0E"/>
    <w:rsid w:val="004A2E58"/>
    <w:rsid w:val="004A3B5C"/>
    <w:rsid w:val="004A4426"/>
    <w:rsid w:val="004A48F7"/>
    <w:rsid w:val="004A5041"/>
    <w:rsid w:val="004A5551"/>
    <w:rsid w:val="004A5619"/>
    <w:rsid w:val="004A5655"/>
    <w:rsid w:val="004A589C"/>
    <w:rsid w:val="004A593C"/>
    <w:rsid w:val="004A5DB1"/>
    <w:rsid w:val="004A5FBE"/>
    <w:rsid w:val="004A6449"/>
    <w:rsid w:val="004A6944"/>
    <w:rsid w:val="004A7294"/>
    <w:rsid w:val="004A735E"/>
    <w:rsid w:val="004B04C4"/>
    <w:rsid w:val="004B06A7"/>
    <w:rsid w:val="004B09A9"/>
    <w:rsid w:val="004B14C8"/>
    <w:rsid w:val="004B1645"/>
    <w:rsid w:val="004B1A93"/>
    <w:rsid w:val="004B28A4"/>
    <w:rsid w:val="004B2B2A"/>
    <w:rsid w:val="004B3217"/>
    <w:rsid w:val="004B32BD"/>
    <w:rsid w:val="004B333A"/>
    <w:rsid w:val="004B34E2"/>
    <w:rsid w:val="004B36E8"/>
    <w:rsid w:val="004B3766"/>
    <w:rsid w:val="004B3E49"/>
    <w:rsid w:val="004B4D64"/>
    <w:rsid w:val="004B531A"/>
    <w:rsid w:val="004B5849"/>
    <w:rsid w:val="004B6092"/>
    <w:rsid w:val="004B62FB"/>
    <w:rsid w:val="004B650F"/>
    <w:rsid w:val="004B669D"/>
    <w:rsid w:val="004B690F"/>
    <w:rsid w:val="004B7416"/>
    <w:rsid w:val="004B7B51"/>
    <w:rsid w:val="004C0061"/>
    <w:rsid w:val="004C0276"/>
    <w:rsid w:val="004C02D5"/>
    <w:rsid w:val="004C0E20"/>
    <w:rsid w:val="004C128A"/>
    <w:rsid w:val="004C182D"/>
    <w:rsid w:val="004C25F9"/>
    <w:rsid w:val="004C2F55"/>
    <w:rsid w:val="004C37A7"/>
    <w:rsid w:val="004C3B09"/>
    <w:rsid w:val="004C4612"/>
    <w:rsid w:val="004C4785"/>
    <w:rsid w:val="004C49F0"/>
    <w:rsid w:val="004C4D89"/>
    <w:rsid w:val="004C502E"/>
    <w:rsid w:val="004C53B3"/>
    <w:rsid w:val="004C55E0"/>
    <w:rsid w:val="004C57A9"/>
    <w:rsid w:val="004C5B71"/>
    <w:rsid w:val="004C5CEE"/>
    <w:rsid w:val="004C63D9"/>
    <w:rsid w:val="004C69CD"/>
    <w:rsid w:val="004C6ACF"/>
    <w:rsid w:val="004C7074"/>
    <w:rsid w:val="004C7213"/>
    <w:rsid w:val="004C7265"/>
    <w:rsid w:val="004C77BD"/>
    <w:rsid w:val="004C7B32"/>
    <w:rsid w:val="004D03FE"/>
    <w:rsid w:val="004D0466"/>
    <w:rsid w:val="004D05D3"/>
    <w:rsid w:val="004D0C6D"/>
    <w:rsid w:val="004D0DA5"/>
    <w:rsid w:val="004D13A9"/>
    <w:rsid w:val="004D1449"/>
    <w:rsid w:val="004D15E6"/>
    <w:rsid w:val="004D1798"/>
    <w:rsid w:val="004D18C1"/>
    <w:rsid w:val="004D23DF"/>
    <w:rsid w:val="004D25CF"/>
    <w:rsid w:val="004D3309"/>
    <w:rsid w:val="004D3393"/>
    <w:rsid w:val="004D3576"/>
    <w:rsid w:val="004D3655"/>
    <w:rsid w:val="004D3705"/>
    <w:rsid w:val="004D374D"/>
    <w:rsid w:val="004D3D9D"/>
    <w:rsid w:val="004D3DED"/>
    <w:rsid w:val="004D402E"/>
    <w:rsid w:val="004D40DA"/>
    <w:rsid w:val="004D4C72"/>
    <w:rsid w:val="004D4E16"/>
    <w:rsid w:val="004D556A"/>
    <w:rsid w:val="004D5703"/>
    <w:rsid w:val="004D5789"/>
    <w:rsid w:val="004D59BC"/>
    <w:rsid w:val="004D5F7B"/>
    <w:rsid w:val="004D6106"/>
    <w:rsid w:val="004D6571"/>
    <w:rsid w:val="004D659A"/>
    <w:rsid w:val="004D66CC"/>
    <w:rsid w:val="004D688A"/>
    <w:rsid w:val="004D7096"/>
    <w:rsid w:val="004D7251"/>
    <w:rsid w:val="004D79BF"/>
    <w:rsid w:val="004E009F"/>
    <w:rsid w:val="004E0340"/>
    <w:rsid w:val="004E0778"/>
    <w:rsid w:val="004E0E14"/>
    <w:rsid w:val="004E151F"/>
    <w:rsid w:val="004E176A"/>
    <w:rsid w:val="004E17C5"/>
    <w:rsid w:val="004E1DC9"/>
    <w:rsid w:val="004E23B5"/>
    <w:rsid w:val="004E27F6"/>
    <w:rsid w:val="004E282F"/>
    <w:rsid w:val="004E283F"/>
    <w:rsid w:val="004E2D51"/>
    <w:rsid w:val="004E33F5"/>
    <w:rsid w:val="004E3542"/>
    <w:rsid w:val="004E354C"/>
    <w:rsid w:val="004E356B"/>
    <w:rsid w:val="004E38CD"/>
    <w:rsid w:val="004E3D41"/>
    <w:rsid w:val="004E3E02"/>
    <w:rsid w:val="004E3E29"/>
    <w:rsid w:val="004E415B"/>
    <w:rsid w:val="004E50C6"/>
    <w:rsid w:val="004E5488"/>
    <w:rsid w:val="004E56DA"/>
    <w:rsid w:val="004E5916"/>
    <w:rsid w:val="004E5923"/>
    <w:rsid w:val="004E648D"/>
    <w:rsid w:val="004E65FD"/>
    <w:rsid w:val="004E6CBF"/>
    <w:rsid w:val="004E752B"/>
    <w:rsid w:val="004E7B0C"/>
    <w:rsid w:val="004F0342"/>
    <w:rsid w:val="004F08FE"/>
    <w:rsid w:val="004F0C77"/>
    <w:rsid w:val="004F0D10"/>
    <w:rsid w:val="004F10EC"/>
    <w:rsid w:val="004F237C"/>
    <w:rsid w:val="004F27E8"/>
    <w:rsid w:val="004F2DE8"/>
    <w:rsid w:val="004F3141"/>
    <w:rsid w:val="004F34D4"/>
    <w:rsid w:val="004F388B"/>
    <w:rsid w:val="004F38B8"/>
    <w:rsid w:val="004F3A1A"/>
    <w:rsid w:val="004F3A44"/>
    <w:rsid w:val="004F3F43"/>
    <w:rsid w:val="004F4421"/>
    <w:rsid w:val="004F79DA"/>
    <w:rsid w:val="004F7D27"/>
    <w:rsid w:val="005003CF"/>
    <w:rsid w:val="00500DDD"/>
    <w:rsid w:val="005019EE"/>
    <w:rsid w:val="00501D4C"/>
    <w:rsid w:val="00501E7A"/>
    <w:rsid w:val="005020E3"/>
    <w:rsid w:val="00502268"/>
    <w:rsid w:val="00502AC7"/>
    <w:rsid w:val="00503551"/>
    <w:rsid w:val="00503B39"/>
    <w:rsid w:val="00503BBC"/>
    <w:rsid w:val="00503F69"/>
    <w:rsid w:val="005041C8"/>
    <w:rsid w:val="00504278"/>
    <w:rsid w:val="0050452C"/>
    <w:rsid w:val="00504827"/>
    <w:rsid w:val="00504FDD"/>
    <w:rsid w:val="00505A86"/>
    <w:rsid w:val="005066D4"/>
    <w:rsid w:val="005072CD"/>
    <w:rsid w:val="0050733B"/>
    <w:rsid w:val="0051091C"/>
    <w:rsid w:val="00511313"/>
    <w:rsid w:val="00511920"/>
    <w:rsid w:val="00511E0A"/>
    <w:rsid w:val="005120C3"/>
    <w:rsid w:val="005123D4"/>
    <w:rsid w:val="00512419"/>
    <w:rsid w:val="00512CFE"/>
    <w:rsid w:val="00512D98"/>
    <w:rsid w:val="00512E20"/>
    <w:rsid w:val="00513299"/>
    <w:rsid w:val="005134B2"/>
    <w:rsid w:val="0051378E"/>
    <w:rsid w:val="0051381B"/>
    <w:rsid w:val="005146D2"/>
    <w:rsid w:val="0051493B"/>
    <w:rsid w:val="00514D9E"/>
    <w:rsid w:val="00514E3B"/>
    <w:rsid w:val="005167A5"/>
    <w:rsid w:val="00516808"/>
    <w:rsid w:val="00516EA0"/>
    <w:rsid w:val="0051796D"/>
    <w:rsid w:val="005204E9"/>
    <w:rsid w:val="00520C71"/>
    <w:rsid w:val="00521057"/>
    <w:rsid w:val="00521471"/>
    <w:rsid w:val="00521851"/>
    <w:rsid w:val="00521A09"/>
    <w:rsid w:val="00521A6F"/>
    <w:rsid w:val="00522A07"/>
    <w:rsid w:val="00522CF7"/>
    <w:rsid w:val="00522FDB"/>
    <w:rsid w:val="00524057"/>
    <w:rsid w:val="0052455B"/>
    <w:rsid w:val="00524766"/>
    <w:rsid w:val="00524C8A"/>
    <w:rsid w:val="00524D1F"/>
    <w:rsid w:val="00524F7B"/>
    <w:rsid w:val="00525153"/>
    <w:rsid w:val="00525CD8"/>
    <w:rsid w:val="005267B0"/>
    <w:rsid w:val="00526F32"/>
    <w:rsid w:val="00527111"/>
    <w:rsid w:val="00527839"/>
    <w:rsid w:val="005279FC"/>
    <w:rsid w:val="00527C26"/>
    <w:rsid w:val="00530056"/>
    <w:rsid w:val="005301AF"/>
    <w:rsid w:val="0053042D"/>
    <w:rsid w:val="00530823"/>
    <w:rsid w:val="00530B7C"/>
    <w:rsid w:val="00531995"/>
    <w:rsid w:val="00533A05"/>
    <w:rsid w:val="00533DC4"/>
    <w:rsid w:val="00534499"/>
    <w:rsid w:val="00534BDD"/>
    <w:rsid w:val="005353D9"/>
    <w:rsid w:val="00535726"/>
    <w:rsid w:val="00535E9C"/>
    <w:rsid w:val="005360E6"/>
    <w:rsid w:val="00536207"/>
    <w:rsid w:val="00536267"/>
    <w:rsid w:val="00537129"/>
    <w:rsid w:val="00537A6C"/>
    <w:rsid w:val="00537BF4"/>
    <w:rsid w:val="00540332"/>
    <w:rsid w:val="00540359"/>
    <w:rsid w:val="00540366"/>
    <w:rsid w:val="00540457"/>
    <w:rsid w:val="005405FE"/>
    <w:rsid w:val="0054148F"/>
    <w:rsid w:val="00541898"/>
    <w:rsid w:val="0054219C"/>
    <w:rsid w:val="00542578"/>
    <w:rsid w:val="00542638"/>
    <w:rsid w:val="00543043"/>
    <w:rsid w:val="00543BDE"/>
    <w:rsid w:val="005441EE"/>
    <w:rsid w:val="00544323"/>
    <w:rsid w:val="00544662"/>
    <w:rsid w:val="00544DA6"/>
    <w:rsid w:val="00544E91"/>
    <w:rsid w:val="00546225"/>
    <w:rsid w:val="005466C5"/>
    <w:rsid w:val="005469C4"/>
    <w:rsid w:val="00546B13"/>
    <w:rsid w:val="00546F9A"/>
    <w:rsid w:val="00547708"/>
    <w:rsid w:val="0054776A"/>
    <w:rsid w:val="005478DE"/>
    <w:rsid w:val="00547E65"/>
    <w:rsid w:val="005504D8"/>
    <w:rsid w:val="0055282C"/>
    <w:rsid w:val="00552A31"/>
    <w:rsid w:val="00552B1A"/>
    <w:rsid w:val="00552DA6"/>
    <w:rsid w:val="0055314F"/>
    <w:rsid w:val="005539CE"/>
    <w:rsid w:val="0055400B"/>
    <w:rsid w:val="00554EEE"/>
    <w:rsid w:val="00554F2C"/>
    <w:rsid w:val="0055513B"/>
    <w:rsid w:val="00555817"/>
    <w:rsid w:val="0055592E"/>
    <w:rsid w:val="00555936"/>
    <w:rsid w:val="0055599F"/>
    <w:rsid w:val="00556393"/>
    <w:rsid w:val="005569BF"/>
    <w:rsid w:val="00556CAD"/>
    <w:rsid w:val="005571B2"/>
    <w:rsid w:val="00557201"/>
    <w:rsid w:val="00557603"/>
    <w:rsid w:val="00557F96"/>
    <w:rsid w:val="005609AB"/>
    <w:rsid w:val="00560C32"/>
    <w:rsid w:val="00560CF2"/>
    <w:rsid w:val="00560F6E"/>
    <w:rsid w:val="0056153E"/>
    <w:rsid w:val="00561E92"/>
    <w:rsid w:val="00562065"/>
    <w:rsid w:val="00562DC2"/>
    <w:rsid w:val="0056317F"/>
    <w:rsid w:val="00564BB6"/>
    <w:rsid w:val="00564C30"/>
    <w:rsid w:val="0056559D"/>
    <w:rsid w:val="005661D3"/>
    <w:rsid w:val="0056653C"/>
    <w:rsid w:val="00566607"/>
    <w:rsid w:val="00566797"/>
    <w:rsid w:val="0056684E"/>
    <w:rsid w:val="00566D79"/>
    <w:rsid w:val="00567673"/>
    <w:rsid w:val="00567DA4"/>
    <w:rsid w:val="00567E3A"/>
    <w:rsid w:val="005707E2"/>
    <w:rsid w:val="00570813"/>
    <w:rsid w:val="005708DB"/>
    <w:rsid w:val="00570FF8"/>
    <w:rsid w:val="005710A6"/>
    <w:rsid w:val="005710C7"/>
    <w:rsid w:val="00571131"/>
    <w:rsid w:val="005712AC"/>
    <w:rsid w:val="00571319"/>
    <w:rsid w:val="00571D29"/>
    <w:rsid w:val="00572394"/>
    <w:rsid w:val="005725CD"/>
    <w:rsid w:val="005736F8"/>
    <w:rsid w:val="005746CF"/>
    <w:rsid w:val="00574EB6"/>
    <w:rsid w:val="0057530B"/>
    <w:rsid w:val="005753BE"/>
    <w:rsid w:val="00576788"/>
    <w:rsid w:val="00576877"/>
    <w:rsid w:val="00576D53"/>
    <w:rsid w:val="00577B09"/>
    <w:rsid w:val="00580422"/>
    <w:rsid w:val="0058129B"/>
    <w:rsid w:val="005815FB"/>
    <w:rsid w:val="00581607"/>
    <w:rsid w:val="00581C1E"/>
    <w:rsid w:val="00581C82"/>
    <w:rsid w:val="005821F2"/>
    <w:rsid w:val="0058256E"/>
    <w:rsid w:val="00583094"/>
    <w:rsid w:val="00583B05"/>
    <w:rsid w:val="0058425D"/>
    <w:rsid w:val="00584A48"/>
    <w:rsid w:val="00584D60"/>
    <w:rsid w:val="005858F6"/>
    <w:rsid w:val="00585DA6"/>
    <w:rsid w:val="00586616"/>
    <w:rsid w:val="00586811"/>
    <w:rsid w:val="00586ED0"/>
    <w:rsid w:val="00591C3B"/>
    <w:rsid w:val="00593002"/>
    <w:rsid w:val="0059324F"/>
    <w:rsid w:val="0059358E"/>
    <w:rsid w:val="005938E8"/>
    <w:rsid w:val="00593FB1"/>
    <w:rsid w:val="0059421C"/>
    <w:rsid w:val="005943A3"/>
    <w:rsid w:val="00594C41"/>
    <w:rsid w:val="00595880"/>
    <w:rsid w:val="00595F4A"/>
    <w:rsid w:val="00595F64"/>
    <w:rsid w:val="005962F3"/>
    <w:rsid w:val="00596591"/>
    <w:rsid w:val="00596CA9"/>
    <w:rsid w:val="00596EC3"/>
    <w:rsid w:val="0059770F"/>
    <w:rsid w:val="00597D42"/>
    <w:rsid w:val="005A006E"/>
    <w:rsid w:val="005A05EE"/>
    <w:rsid w:val="005A10BC"/>
    <w:rsid w:val="005A1AD9"/>
    <w:rsid w:val="005A1C6D"/>
    <w:rsid w:val="005A218C"/>
    <w:rsid w:val="005A2D1A"/>
    <w:rsid w:val="005A2F3B"/>
    <w:rsid w:val="005A321D"/>
    <w:rsid w:val="005A3423"/>
    <w:rsid w:val="005A3487"/>
    <w:rsid w:val="005A3657"/>
    <w:rsid w:val="005A3BF2"/>
    <w:rsid w:val="005A40B3"/>
    <w:rsid w:val="005A4609"/>
    <w:rsid w:val="005A46D4"/>
    <w:rsid w:val="005A4AE0"/>
    <w:rsid w:val="005A4BA0"/>
    <w:rsid w:val="005A52C0"/>
    <w:rsid w:val="005A543C"/>
    <w:rsid w:val="005A5F4F"/>
    <w:rsid w:val="005A6AAE"/>
    <w:rsid w:val="005A73ED"/>
    <w:rsid w:val="005B0C6A"/>
    <w:rsid w:val="005B1315"/>
    <w:rsid w:val="005B140D"/>
    <w:rsid w:val="005B1704"/>
    <w:rsid w:val="005B17AC"/>
    <w:rsid w:val="005B2730"/>
    <w:rsid w:val="005B29F9"/>
    <w:rsid w:val="005B2CE9"/>
    <w:rsid w:val="005B3097"/>
    <w:rsid w:val="005B3773"/>
    <w:rsid w:val="005B3C1D"/>
    <w:rsid w:val="005B3CC0"/>
    <w:rsid w:val="005B41CD"/>
    <w:rsid w:val="005B438B"/>
    <w:rsid w:val="005B5978"/>
    <w:rsid w:val="005B5FC4"/>
    <w:rsid w:val="005B643E"/>
    <w:rsid w:val="005B77D4"/>
    <w:rsid w:val="005B79AA"/>
    <w:rsid w:val="005B7EB2"/>
    <w:rsid w:val="005C07A8"/>
    <w:rsid w:val="005C0A0A"/>
    <w:rsid w:val="005C0E4E"/>
    <w:rsid w:val="005C12A0"/>
    <w:rsid w:val="005C12F8"/>
    <w:rsid w:val="005C1665"/>
    <w:rsid w:val="005C1926"/>
    <w:rsid w:val="005C1CAF"/>
    <w:rsid w:val="005C2389"/>
    <w:rsid w:val="005C2437"/>
    <w:rsid w:val="005C2514"/>
    <w:rsid w:val="005C2638"/>
    <w:rsid w:val="005C2BF5"/>
    <w:rsid w:val="005C2D4A"/>
    <w:rsid w:val="005C2DCD"/>
    <w:rsid w:val="005C3022"/>
    <w:rsid w:val="005C3CA8"/>
    <w:rsid w:val="005C3FE8"/>
    <w:rsid w:val="005C4039"/>
    <w:rsid w:val="005C41E2"/>
    <w:rsid w:val="005C42A9"/>
    <w:rsid w:val="005C458D"/>
    <w:rsid w:val="005C5A82"/>
    <w:rsid w:val="005C5AD7"/>
    <w:rsid w:val="005C69B0"/>
    <w:rsid w:val="005C6D2E"/>
    <w:rsid w:val="005C6E9C"/>
    <w:rsid w:val="005C7181"/>
    <w:rsid w:val="005C7A57"/>
    <w:rsid w:val="005D0042"/>
    <w:rsid w:val="005D03ED"/>
    <w:rsid w:val="005D0B07"/>
    <w:rsid w:val="005D14B6"/>
    <w:rsid w:val="005D14F5"/>
    <w:rsid w:val="005D1990"/>
    <w:rsid w:val="005D219F"/>
    <w:rsid w:val="005D25E7"/>
    <w:rsid w:val="005D2782"/>
    <w:rsid w:val="005D3C0E"/>
    <w:rsid w:val="005D3C99"/>
    <w:rsid w:val="005D3CB9"/>
    <w:rsid w:val="005D409A"/>
    <w:rsid w:val="005D457E"/>
    <w:rsid w:val="005D4907"/>
    <w:rsid w:val="005D4AD9"/>
    <w:rsid w:val="005D4C8B"/>
    <w:rsid w:val="005D5411"/>
    <w:rsid w:val="005D5B89"/>
    <w:rsid w:val="005D673D"/>
    <w:rsid w:val="005D69EF"/>
    <w:rsid w:val="005D6FFA"/>
    <w:rsid w:val="005D7962"/>
    <w:rsid w:val="005D7A51"/>
    <w:rsid w:val="005D7A69"/>
    <w:rsid w:val="005D7AA7"/>
    <w:rsid w:val="005E00BD"/>
    <w:rsid w:val="005E0165"/>
    <w:rsid w:val="005E01FD"/>
    <w:rsid w:val="005E05D8"/>
    <w:rsid w:val="005E0BF7"/>
    <w:rsid w:val="005E1222"/>
    <w:rsid w:val="005E1F08"/>
    <w:rsid w:val="005E2004"/>
    <w:rsid w:val="005E2970"/>
    <w:rsid w:val="005E2FAC"/>
    <w:rsid w:val="005E2FD2"/>
    <w:rsid w:val="005E3021"/>
    <w:rsid w:val="005E36B1"/>
    <w:rsid w:val="005E411A"/>
    <w:rsid w:val="005E41A9"/>
    <w:rsid w:val="005E5216"/>
    <w:rsid w:val="005E57E8"/>
    <w:rsid w:val="005E59D5"/>
    <w:rsid w:val="005E5BD9"/>
    <w:rsid w:val="005E60A4"/>
    <w:rsid w:val="005E6317"/>
    <w:rsid w:val="005E6374"/>
    <w:rsid w:val="005E639A"/>
    <w:rsid w:val="005E66F9"/>
    <w:rsid w:val="005E6D93"/>
    <w:rsid w:val="005E6E92"/>
    <w:rsid w:val="005E7196"/>
    <w:rsid w:val="005E7A76"/>
    <w:rsid w:val="005F03C2"/>
    <w:rsid w:val="005F053B"/>
    <w:rsid w:val="005F091B"/>
    <w:rsid w:val="005F0D83"/>
    <w:rsid w:val="005F0E0B"/>
    <w:rsid w:val="005F0E1F"/>
    <w:rsid w:val="005F0E60"/>
    <w:rsid w:val="005F1B5C"/>
    <w:rsid w:val="005F2380"/>
    <w:rsid w:val="005F2657"/>
    <w:rsid w:val="005F2BC4"/>
    <w:rsid w:val="005F2F00"/>
    <w:rsid w:val="005F2FD8"/>
    <w:rsid w:val="005F32CD"/>
    <w:rsid w:val="005F3B66"/>
    <w:rsid w:val="005F44D3"/>
    <w:rsid w:val="005F4AF9"/>
    <w:rsid w:val="005F4FF6"/>
    <w:rsid w:val="005F5209"/>
    <w:rsid w:val="005F541C"/>
    <w:rsid w:val="005F55B0"/>
    <w:rsid w:val="005F55C1"/>
    <w:rsid w:val="005F574B"/>
    <w:rsid w:val="005F5A75"/>
    <w:rsid w:val="005F5B4D"/>
    <w:rsid w:val="005F6107"/>
    <w:rsid w:val="005F616D"/>
    <w:rsid w:val="005F61B3"/>
    <w:rsid w:val="005F671D"/>
    <w:rsid w:val="005F6AC1"/>
    <w:rsid w:val="005F6CAD"/>
    <w:rsid w:val="005F734E"/>
    <w:rsid w:val="005F7649"/>
    <w:rsid w:val="005F7970"/>
    <w:rsid w:val="005F7DB5"/>
    <w:rsid w:val="005F7F43"/>
    <w:rsid w:val="005F7F8B"/>
    <w:rsid w:val="00600583"/>
    <w:rsid w:val="00600A35"/>
    <w:rsid w:val="00600CAF"/>
    <w:rsid w:val="00601B88"/>
    <w:rsid w:val="006020D8"/>
    <w:rsid w:val="0060217B"/>
    <w:rsid w:val="0060238D"/>
    <w:rsid w:val="00602576"/>
    <w:rsid w:val="00602BEE"/>
    <w:rsid w:val="00602CFF"/>
    <w:rsid w:val="00603B81"/>
    <w:rsid w:val="00603C2C"/>
    <w:rsid w:val="006040AA"/>
    <w:rsid w:val="006042D3"/>
    <w:rsid w:val="006042FA"/>
    <w:rsid w:val="00604777"/>
    <w:rsid w:val="006048BD"/>
    <w:rsid w:val="0060588B"/>
    <w:rsid w:val="00606A25"/>
    <w:rsid w:val="00606B4B"/>
    <w:rsid w:val="006078BB"/>
    <w:rsid w:val="00607D76"/>
    <w:rsid w:val="00610160"/>
    <w:rsid w:val="00610AD8"/>
    <w:rsid w:val="006116FA"/>
    <w:rsid w:val="0061170A"/>
    <w:rsid w:val="00611C99"/>
    <w:rsid w:val="00611ED4"/>
    <w:rsid w:val="00612490"/>
    <w:rsid w:val="00612E9C"/>
    <w:rsid w:val="00613EE0"/>
    <w:rsid w:val="00613F6B"/>
    <w:rsid w:val="00613FCF"/>
    <w:rsid w:val="00614481"/>
    <w:rsid w:val="006145C5"/>
    <w:rsid w:val="00614B43"/>
    <w:rsid w:val="00614E5D"/>
    <w:rsid w:val="00614E60"/>
    <w:rsid w:val="00614F8B"/>
    <w:rsid w:val="006153DD"/>
    <w:rsid w:val="006153F2"/>
    <w:rsid w:val="00615E94"/>
    <w:rsid w:val="00616283"/>
    <w:rsid w:val="0061675C"/>
    <w:rsid w:val="00616A2D"/>
    <w:rsid w:val="00617680"/>
    <w:rsid w:val="0062068F"/>
    <w:rsid w:val="00620D3F"/>
    <w:rsid w:val="0062132A"/>
    <w:rsid w:val="00621C37"/>
    <w:rsid w:val="00622575"/>
    <w:rsid w:val="00623413"/>
    <w:rsid w:val="00623AF3"/>
    <w:rsid w:val="00623D0A"/>
    <w:rsid w:val="006241DA"/>
    <w:rsid w:val="00624589"/>
    <w:rsid w:val="006247AA"/>
    <w:rsid w:val="00624800"/>
    <w:rsid w:val="00624863"/>
    <w:rsid w:val="00624999"/>
    <w:rsid w:val="00624FB5"/>
    <w:rsid w:val="00625F0A"/>
    <w:rsid w:val="006261D7"/>
    <w:rsid w:val="006264FD"/>
    <w:rsid w:val="0062693A"/>
    <w:rsid w:val="00627689"/>
    <w:rsid w:val="00627923"/>
    <w:rsid w:val="00627F43"/>
    <w:rsid w:val="00630800"/>
    <w:rsid w:val="00630B4A"/>
    <w:rsid w:val="0063103D"/>
    <w:rsid w:val="0063130F"/>
    <w:rsid w:val="00631CAC"/>
    <w:rsid w:val="00632177"/>
    <w:rsid w:val="0063238F"/>
    <w:rsid w:val="006326D7"/>
    <w:rsid w:val="00633156"/>
    <w:rsid w:val="00633456"/>
    <w:rsid w:val="00633625"/>
    <w:rsid w:val="0063395F"/>
    <w:rsid w:val="00634D52"/>
    <w:rsid w:val="0063572D"/>
    <w:rsid w:val="00635957"/>
    <w:rsid w:val="00635AF7"/>
    <w:rsid w:val="00635CAE"/>
    <w:rsid w:val="0063621F"/>
    <w:rsid w:val="006364ED"/>
    <w:rsid w:val="00637078"/>
    <w:rsid w:val="00637470"/>
    <w:rsid w:val="00637A4A"/>
    <w:rsid w:val="00637AA7"/>
    <w:rsid w:val="0064051E"/>
    <w:rsid w:val="00640808"/>
    <w:rsid w:val="00640A12"/>
    <w:rsid w:val="00640C2C"/>
    <w:rsid w:val="0064148C"/>
    <w:rsid w:val="0064172D"/>
    <w:rsid w:val="00641CED"/>
    <w:rsid w:val="00641FB2"/>
    <w:rsid w:val="0064208F"/>
    <w:rsid w:val="006426F0"/>
    <w:rsid w:val="00643486"/>
    <w:rsid w:val="00643579"/>
    <w:rsid w:val="00643646"/>
    <w:rsid w:val="006436BA"/>
    <w:rsid w:val="00643A96"/>
    <w:rsid w:val="00643D54"/>
    <w:rsid w:val="00644404"/>
    <w:rsid w:val="00644B1C"/>
    <w:rsid w:val="00645CC7"/>
    <w:rsid w:val="00646264"/>
    <w:rsid w:val="006465E3"/>
    <w:rsid w:val="0064788A"/>
    <w:rsid w:val="00647BFA"/>
    <w:rsid w:val="0065010D"/>
    <w:rsid w:val="00651364"/>
    <w:rsid w:val="006517BA"/>
    <w:rsid w:val="00652B4F"/>
    <w:rsid w:val="00652B97"/>
    <w:rsid w:val="0065332D"/>
    <w:rsid w:val="00653396"/>
    <w:rsid w:val="006539DC"/>
    <w:rsid w:val="00653F72"/>
    <w:rsid w:val="00654A0F"/>
    <w:rsid w:val="00654D5A"/>
    <w:rsid w:val="00654E31"/>
    <w:rsid w:val="006550B6"/>
    <w:rsid w:val="0065568C"/>
    <w:rsid w:val="00655D36"/>
    <w:rsid w:val="00656A3B"/>
    <w:rsid w:val="00656CF7"/>
    <w:rsid w:val="0065715F"/>
    <w:rsid w:val="0065724A"/>
    <w:rsid w:val="006573E5"/>
    <w:rsid w:val="00657457"/>
    <w:rsid w:val="0065751F"/>
    <w:rsid w:val="00657D21"/>
    <w:rsid w:val="00660014"/>
    <w:rsid w:val="006613E0"/>
    <w:rsid w:val="00661428"/>
    <w:rsid w:val="00661432"/>
    <w:rsid w:val="0066146C"/>
    <w:rsid w:val="00661B33"/>
    <w:rsid w:val="00662478"/>
    <w:rsid w:val="00662B22"/>
    <w:rsid w:val="0066375A"/>
    <w:rsid w:val="00663CA9"/>
    <w:rsid w:val="00664251"/>
    <w:rsid w:val="00664801"/>
    <w:rsid w:val="00664B13"/>
    <w:rsid w:val="00664BA1"/>
    <w:rsid w:val="00664E02"/>
    <w:rsid w:val="00664F63"/>
    <w:rsid w:val="0066527F"/>
    <w:rsid w:val="00665D0E"/>
    <w:rsid w:val="006673EF"/>
    <w:rsid w:val="0066761E"/>
    <w:rsid w:val="00667771"/>
    <w:rsid w:val="00667A6D"/>
    <w:rsid w:val="00670057"/>
    <w:rsid w:val="00670065"/>
    <w:rsid w:val="00670352"/>
    <w:rsid w:val="00670450"/>
    <w:rsid w:val="00670880"/>
    <w:rsid w:val="00670F8A"/>
    <w:rsid w:val="006714C1"/>
    <w:rsid w:val="00671E76"/>
    <w:rsid w:val="00672202"/>
    <w:rsid w:val="00672210"/>
    <w:rsid w:val="0067233E"/>
    <w:rsid w:val="006729B2"/>
    <w:rsid w:val="0067321A"/>
    <w:rsid w:val="00673425"/>
    <w:rsid w:val="0067389D"/>
    <w:rsid w:val="00673E72"/>
    <w:rsid w:val="006754D1"/>
    <w:rsid w:val="00675523"/>
    <w:rsid w:val="00675993"/>
    <w:rsid w:val="00676013"/>
    <w:rsid w:val="006761B6"/>
    <w:rsid w:val="00676883"/>
    <w:rsid w:val="006768AB"/>
    <w:rsid w:val="00676C7A"/>
    <w:rsid w:val="00676CE0"/>
    <w:rsid w:val="00676D20"/>
    <w:rsid w:val="00677191"/>
    <w:rsid w:val="0067719D"/>
    <w:rsid w:val="006777C8"/>
    <w:rsid w:val="006777D8"/>
    <w:rsid w:val="00680B44"/>
    <w:rsid w:val="00680C72"/>
    <w:rsid w:val="00680DE6"/>
    <w:rsid w:val="00681294"/>
    <w:rsid w:val="00681385"/>
    <w:rsid w:val="00681FAC"/>
    <w:rsid w:val="0068202D"/>
    <w:rsid w:val="00682415"/>
    <w:rsid w:val="00682850"/>
    <w:rsid w:val="00682B46"/>
    <w:rsid w:val="00683377"/>
    <w:rsid w:val="006838C7"/>
    <w:rsid w:val="006839E1"/>
    <w:rsid w:val="006848D2"/>
    <w:rsid w:val="006848EF"/>
    <w:rsid w:val="00684CB5"/>
    <w:rsid w:val="00684F6B"/>
    <w:rsid w:val="00685060"/>
    <w:rsid w:val="006852B2"/>
    <w:rsid w:val="006859EA"/>
    <w:rsid w:val="00686028"/>
    <w:rsid w:val="00686477"/>
    <w:rsid w:val="00686729"/>
    <w:rsid w:val="00686753"/>
    <w:rsid w:val="00686DD3"/>
    <w:rsid w:val="00687054"/>
    <w:rsid w:val="0068728E"/>
    <w:rsid w:val="00687D1F"/>
    <w:rsid w:val="00687DB8"/>
    <w:rsid w:val="00687F32"/>
    <w:rsid w:val="00687FC1"/>
    <w:rsid w:val="00690880"/>
    <w:rsid w:val="00690912"/>
    <w:rsid w:val="00690A57"/>
    <w:rsid w:val="00690F29"/>
    <w:rsid w:val="006910DE"/>
    <w:rsid w:val="00691154"/>
    <w:rsid w:val="0069149F"/>
    <w:rsid w:val="00691652"/>
    <w:rsid w:val="00692AC2"/>
    <w:rsid w:val="00692C73"/>
    <w:rsid w:val="00693336"/>
    <w:rsid w:val="006939CA"/>
    <w:rsid w:val="006946B4"/>
    <w:rsid w:val="006953BC"/>
    <w:rsid w:val="0069593B"/>
    <w:rsid w:val="00695BC9"/>
    <w:rsid w:val="00695D1C"/>
    <w:rsid w:val="006961CC"/>
    <w:rsid w:val="00696C60"/>
    <w:rsid w:val="00697723"/>
    <w:rsid w:val="006A065A"/>
    <w:rsid w:val="006A0A6B"/>
    <w:rsid w:val="006A0BD7"/>
    <w:rsid w:val="006A0D88"/>
    <w:rsid w:val="006A2196"/>
    <w:rsid w:val="006A2363"/>
    <w:rsid w:val="006A2664"/>
    <w:rsid w:val="006A2736"/>
    <w:rsid w:val="006A3567"/>
    <w:rsid w:val="006A37A6"/>
    <w:rsid w:val="006A3C49"/>
    <w:rsid w:val="006A3CEA"/>
    <w:rsid w:val="006A3D20"/>
    <w:rsid w:val="006A4BFE"/>
    <w:rsid w:val="006A4FC7"/>
    <w:rsid w:val="006A50AE"/>
    <w:rsid w:val="006A5D54"/>
    <w:rsid w:val="006A5D74"/>
    <w:rsid w:val="006A6347"/>
    <w:rsid w:val="006A69E5"/>
    <w:rsid w:val="006A6BE6"/>
    <w:rsid w:val="006A6D2D"/>
    <w:rsid w:val="006A71A7"/>
    <w:rsid w:val="006A758C"/>
    <w:rsid w:val="006A7592"/>
    <w:rsid w:val="006A764C"/>
    <w:rsid w:val="006A76BF"/>
    <w:rsid w:val="006A771C"/>
    <w:rsid w:val="006A7792"/>
    <w:rsid w:val="006A77CE"/>
    <w:rsid w:val="006B0765"/>
    <w:rsid w:val="006B079B"/>
    <w:rsid w:val="006B0B80"/>
    <w:rsid w:val="006B0FF8"/>
    <w:rsid w:val="006B13B4"/>
    <w:rsid w:val="006B15E1"/>
    <w:rsid w:val="006B1BC2"/>
    <w:rsid w:val="006B2492"/>
    <w:rsid w:val="006B28C7"/>
    <w:rsid w:val="006B299C"/>
    <w:rsid w:val="006B2B7D"/>
    <w:rsid w:val="006B328D"/>
    <w:rsid w:val="006B34CA"/>
    <w:rsid w:val="006B37DF"/>
    <w:rsid w:val="006B3BC9"/>
    <w:rsid w:val="006B4155"/>
    <w:rsid w:val="006B41A4"/>
    <w:rsid w:val="006B4253"/>
    <w:rsid w:val="006B4375"/>
    <w:rsid w:val="006B4F94"/>
    <w:rsid w:val="006B53EE"/>
    <w:rsid w:val="006B6073"/>
    <w:rsid w:val="006B6195"/>
    <w:rsid w:val="006B665E"/>
    <w:rsid w:val="006B67A0"/>
    <w:rsid w:val="006B695E"/>
    <w:rsid w:val="006B6A2C"/>
    <w:rsid w:val="006B7363"/>
    <w:rsid w:val="006B745F"/>
    <w:rsid w:val="006B7842"/>
    <w:rsid w:val="006C018E"/>
    <w:rsid w:val="006C0DDB"/>
    <w:rsid w:val="006C1687"/>
    <w:rsid w:val="006C1785"/>
    <w:rsid w:val="006C19B0"/>
    <w:rsid w:val="006C1BFF"/>
    <w:rsid w:val="006C20C4"/>
    <w:rsid w:val="006C2178"/>
    <w:rsid w:val="006C2DC6"/>
    <w:rsid w:val="006C39A7"/>
    <w:rsid w:val="006C4598"/>
    <w:rsid w:val="006C4AAE"/>
    <w:rsid w:val="006C4DD8"/>
    <w:rsid w:val="006C4E89"/>
    <w:rsid w:val="006C57EC"/>
    <w:rsid w:val="006C5D94"/>
    <w:rsid w:val="006C627D"/>
    <w:rsid w:val="006C642E"/>
    <w:rsid w:val="006C6982"/>
    <w:rsid w:val="006C6A07"/>
    <w:rsid w:val="006C7516"/>
    <w:rsid w:val="006D01F4"/>
    <w:rsid w:val="006D0AB6"/>
    <w:rsid w:val="006D0B6A"/>
    <w:rsid w:val="006D0BE3"/>
    <w:rsid w:val="006D0D35"/>
    <w:rsid w:val="006D0D8F"/>
    <w:rsid w:val="006D0EB9"/>
    <w:rsid w:val="006D10B5"/>
    <w:rsid w:val="006D1A6A"/>
    <w:rsid w:val="006D205C"/>
    <w:rsid w:val="006D2AEB"/>
    <w:rsid w:val="006D2D44"/>
    <w:rsid w:val="006D30EC"/>
    <w:rsid w:val="006D338F"/>
    <w:rsid w:val="006D3B0C"/>
    <w:rsid w:val="006D4552"/>
    <w:rsid w:val="006D4698"/>
    <w:rsid w:val="006D5489"/>
    <w:rsid w:val="006D5644"/>
    <w:rsid w:val="006D5716"/>
    <w:rsid w:val="006D57BA"/>
    <w:rsid w:val="006D5FE2"/>
    <w:rsid w:val="006D603D"/>
    <w:rsid w:val="006D6456"/>
    <w:rsid w:val="006D6D39"/>
    <w:rsid w:val="006D71F0"/>
    <w:rsid w:val="006D7327"/>
    <w:rsid w:val="006D7A65"/>
    <w:rsid w:val="006D7C0B"/>
    <w:rsid w:val="006D7FDE"/>
    <w:rsid w:val="006E0494"/>
    <w:rsid w:val="006E0537"/>
    <w:rsid w:val="006E0AD3"/>
    <w:rsid w:val="006E0F9B"/>
    <w:rsid w:val="006E104B"/>
    <w:rsid w:val="006E12BB"/>
    <w:rsid w:val="006E1438"/>
    <w:rsid w:val="006E1541"/>
    <w:rsid w:val="006E178D"/>
    <w:rsid w:val="006E204A"/>
    <w:rsid w:val="006E2242"/>
    <w:rsid w:val="006E3158"/>
    <w:rsid w:val="006E3516"/>
    <w:rsid w:val="006E3AF2"/>
    <w:rsid w:val="006E44A5"/>
    <w:rsid w:val="006E44D4"/>
    <w:rsid w:val="006E4A1B"/>
    <w:rsid w:val="006E4F4A"/>
    <w:rsid w:val="006E4FB4"/>
    <w:rsid w:val="006E53C1"/>
    <w:rsid w:val="006E55C6"/>
    <w:rsid w:val="006E605D"/>
    <w:rsid w:val="006E636A"/>
    <w:rsid w:val="006E6418"/>
    <w:rsid w:val="006E6427"/>
    <w:rsid w:val="006E6F13"/>
    <w:rsid w:val="006F02C2"/>
    <w:rsid w:val="006F04C9"/>
    <w:rsid w:val="006F0BDA"/>
    <w:rsid w:val="006F11B9"/>
    <w:rsid w:val="006F218C"/>
    <w:rsid w:val="006F2C52"/>
    <w:rsid w:val="006F2DE7"/>
    <w:rsid w:val="006F2E84"/>
    <w:rsid w:val="006F2F66"/>
    <w:rsid w:val="006F2FD4"/>
    <w:rsid w:val="006F3439"/>
    <w:rsid w:val="006F3696"/>
    <w:rsid w:val="006F3BFB"/>
    <w:rsid w:val="006F46AF"/>
    <w:rsid w:val="006F492A"/>
    <w:rsid w:val="006F4AE5"/>
    <w:rsid w:val="006F4AEC"/>
    <w:rsid w:val="006F4D59"/>
    <w:rsid w:val="006F50E3"/>
    <w:rsid w:val="006F592D"/>
    <w:rsid w:val="006F5F2E"/>
    <w:rsid w:val="006F61BB"/>
    <w:rsid w:val="006F734B"/>
    <w:rsid w:val="006F78FA"/>
    <w:rsid w:val="007002F5"/>
    <w:rsid w:val="00700447"/>
    <w:rsid w:val="0070050E"/>
    <w:rsid w:val="0070059E"/>
    <w:rsid w:val="007009B9"/>
    <w:rsid w:val="00700E76"/>
    <w:rsid w:val="0070100B"/>
    <w:rsid w:val="00701D4D"/>
    <w:rsid w:val="00702B4B"/>
    <w:rsid w:val="00702CEF"/>
    <w:rsid w:val="0070396C"/>
    <w:rsid w:val="00703CF9"/>
    <w:rsid w:val="0070442F"/>
    <w:rsid w:val="00704F75"/>
    <w:rsid w:val="0070500B"/>
    <w:rsid w:val="00705867"/>
    <w:rsid w:val="00705FF3"/>
    <w:rsid w:val="00706702"/>
    <w:rsid w:val="0070708C"/>
    <w:rsid w:val="00707381"/>
    <w:rsid w:val="00707FE0"/>
    <w:rsid w:val="007104A9"/>
    <w:rsid w:val="00710842"/>
    <w:rsid w:val="00710CC8"/>
    <w:rsid w:val="00711179"/>
    <w:rsid w:val="007117F4"/>
    <w:rsid w:val="0071190F"/>
    <w:rsid w:val="00711AF0"/>
    <w:rsid w:val="00711EA0"/>
    <w:rsid w:val="00712492"/>
    <w:rsid w:val="00712AEA"/>
    <w:rsid w:val="007132CA"/>
    <w:rsid w:val="00714459"/>
    <w:rsid w:val="00714786"/>
    <w:rsid w:val="0071486A"/>
    <w:rsid w:val="00714B75"/>
    <w:rsid w:val="00714D6F"/>
    <w:rsid w:val="00715522"/>
    <w:rsid w:val="007163D9"/>
    <w:rsid w:val="007164D5"/>
    <w:rsid w:val="007166B3"/>
    <w:rsid w:val="00716FC3"/>
    <w:rsid w:val="0071739A"/>
    <w:rsid w:val="00717618"/>
    <w:rsid w:val="00717FD8"/>
    <w:rsid w:val="00720280"/>
    <w:rsid w:val="007202B1"/>
    <w:rsid w:val="00720B14"/>
    <w:rsid w:val="00721564"/>
    <w:rsid w:val="00722120"/>
    <w:rsid w:val="007225E0"/>
    <w:rsid w:val="00722AC8"/>
    <w:rsid w:val="00722B92"/>
    <w:rsid w:val="00722D1E"/>
    <w:rsid w:val="00722D7B"/>
    <w:rsid w:val="007231E6"/>
    <w:rsid w:val="00723517"/>
    <w:rsid w:val="00723933"/>
    <w:rsid w:val="007239BD"/>
    <w:rsid w:val="00724FD7"/>
    <w:rsid w:val="007251E8"/>
    <w:rsid w:val="00725214"/>
    <w:rsid w:val="007258A8"/>
    <w:rsid w:val="00725BB5"/>
    <w:rsid w:val="00726036"/>
    <w:rsid w:val="007261DC"/>
    <w:rsid w:val="00726289"/>
    <w:rsid w:val="00726343"/>
    <w:rsid w:val="00726CD0"/>
    <w:rsid w:val="007272DF"/>
    <w:rsid w:val="00727465"/>
    <w:rsid w:val="007279E3"/>
    <w:rsid w:val="00727D37"/>
    <w:rsid w:val="007303CE"/>
    <w:rsid w:val="007306B8"/>
    <w:rsid w:val="00730BF1"/>
    <w:rsid w:val="007313C5"/>
    <w:rsid w:val="00731962"/>
    <w:rsid w:val="007321CC"/>
    <w:rsid w:val="00732326"/>
    <w:rsid w:val="00732824"/>
    <w:rsid w:val="007329C6"/>
    <w:rsid w:val="00732A68"/>
    <w:rsid w:val="00732E3C"/>
    <w:rsid w:val="00732F62"/>
    <w:rsid w:val="007336A2"/>
    <w:rsid w:val="007337A8"/>
    <w:rsid w:val="007337B7"/>
    <w:rsid w:val="007341F7"/>
    <w:rsid w:val="00734C09"/>
    <w:rsid w:val="00734D4E"/>
    <w:rsid w:val="00734DEE"/>
    <w:rsid w:val="00734F1A"/>
    <w:rsid w:val="00735017"/>
    <w:rsid w:val="0073537E"/>
    <w:rsid w:val="007355DA"/>
    <w:rsid w:val="00735BD6"/>
    <w:rsid w:val="00735DEA"/>
    <w:rsid w:val="0073642E"/>
    <w:rsid w:val="00736670"/>
    <w:rsid w:val="0073667F"/>
    <w:rsid w:val="007367EF"/>
    <w:rsid w:val="00736A88"/>
    <w:rsid w:val="00736B6B"/>
    <w:rsid w:val="00737719"/>
    <w:rsid w:val="00737A94"/>
    <w:rsid w:val="0074025E"/>
    <w:rsid w:val="0074046B"/>
    <w:rsid w:val="007408E0"/>
    <w:rsid w:val="00741D9D"/>
    <w:rsid w:val="00741DE5"/>
    <w:rsid w:val="007420B9"/>
    <w:rsid w:val="0074280F"/>
    <w:rsid w:val="00742B03"/>
    <w:rsid w:val="0074309B"/>
    <w:rsid w:val="0074313D"/>
    <w:rsid w:val="0074332B"/>
    <w:rsid w:val="00743950"/>
    <w:rsid w:val="00743C1F"/>
    <w:rsid w:val="00744C26"/>
    <w:rsid w:val="00746389"/>
    <w:rsid w:val="00746EE1"/>
    <w:rsid w:val="00747365"/>
    <w:rsid w:val="007473C5"/>
    <w:rsid w:val="00747570"/>
    <w:rsid w:val="007479C4"/>
    <w:rsid w:val="00747B97"/>
    <w:rsid w:val="00750839"/>
    <w:rsid w:val="0075095F"/>
    <w:rsid w:val="0075171A"/>
    <w:rsid w:val="00752286"/>
    <w:rsid w:val="00753B0B"/>
    <w:rsid w:val="00753B50"/>
    <w:rsid w:val="00753E10"/>
    <w:rsid w:val="00754108"/>
    <w:rsid w:val="00754485"/>
    <w:rsid w:val="00754736"/>
    <w:rsid w:val="00754840"/>
    <w:rsid w:val="00755265"/>
    <w:rsid w:val="0075569F"/>
    <w:rsid w:val="00755B61"/>
    <w:rsid w:val="00755F89"/>
    <w:rsid w:val="007560B7"/>
    <w:rsid w:val="007568B2"/>
    <w:rsid w:val="00756B28"/>
    <w:rsid w:val="00756EFD"/>
    <w:rsid w:val="00757450"/>
    <w:rsid w:val="00760485"/>
    <w:rsid w:val="00761CA0"/>
    <w:rsid w:val="0076203F"/>
    <w:rsid w:val="00762A31"/>
    <w:rsid w:val="00762D74"/>
    <w:rsid w:val="00762D80"/>
    <w:rsid w:val="007636BA"/>
    <w:rsid w:val="00763A8C"/>
    <w:rsid w:val="00763C31"/>
    <w:rsid w:val="00763E82"/>
    <w:rsid w:val="007640DE"/>
    <w:rsid w:val="007646EF"/>
    <w:rsid w:val="00765798"/>
    <w:rsid w:val="00765A16"/>
    <w:rsid w:val="00765C62"/>
    <w:rsid w:val="00766441"/>
    <w:rsid w:val="00766774"/>
    <w:rsid w:val="007667CE"/>
    <w:rsid w:val="00766ACA"/>
    <w:rsid w:val="00766F8C"/>
    <w:rsid w:val="007676D5"/>
    <w:rsid w:val="00770EC6"/>
    <w:rsid w:val="007716C0"/>
    <w:rsid w:val="0077207D"/>
    <w:rsid w:val="0077288D"/>
    <w:rsid w:val="00773155"/>
    <w:rsid w:val="007734E3"/>
    <w:rsid w:val="00773574"/>
    <w:rsid w:val="00773937"/>
    <w:rsid w:val="00773F14"/>
    <w:rsid w:val="007744CD"/>
    <w:rsid w:val="0077547D"/>
    <w:rsid w:val="00775BD4"/>
    <w:rsid w:val="0077613A"/>
    <w:rsid w:val="00776443"/>
    <w:rsid w:val="007765D1"/>
    <w:rsid w:val="00777091"/>
    <w:rsid w:val="0077784E"/>
    <w:rsid w:val="00777922"/>
    <w:rsid w:val="00777A25"/>
    <w:rsid w:val="00777C1E"/>
    <w:rsid w:val="00777D2E"/>
    <w:rsid w:val="00777DB2"/>
    <w:rsid w:val="007800DC"/>
    <w:rsid w:val="0078062E"/>
    <w:rsid w:val="00780763"/>
    <w:rsid w:val="00780C04"/>
    <w:rsid w:val="00780ECB"/>
    <w:rsid w:val="0078101F"/>
    <w:rsid w:val="00781111"/>
    <w:rsid w:val="00781765"/>
    <w:rsid w:val="00781D5A"/>
    <w:rsid w:val="00782A74"/>
    <w:rsid w:val="0078307A"/>
    <w:rsid w:val="00783691"/>
    <w:rsid w:val="00783799"/>
    <w:rsid w:val="00783AF6"/>
    <w:rsid w:val="0078407C"/>
    <w:rsid w:val="0078418B"/>
    <w:rsid w:val="0078446A"/>
    <w:rsid w:val="00784929"/>
    <w:rsid w:val="0078499F"/>
    <w:rsid w:val="00784FA9"/>
    <w:rsid w:val="007857BA"/>
    <w:rsid w:val="00785EDE"/>
    <w:rsid w:val="0078615E"/>
    <w:rsid w:val="007862BF"/>
    <w:rsid w:val="00786853"/>
    <w:rsid w:val="00786B88"/>
    <w:rsid w:val="0078749C"/>
    <w:rsid w:val="00787B76"/>
    <w:rsid w:val="00787EEA"/>
    <w:rsid w:val="007917C5"/>
    <w:rsid w:val="00791D17"/>
    <w:rsid w:val="00791D68"/>
    <w:rsid w:val="007927DE"/>
    <w:rsid w:val="00792838"/>
    <w:rsid w:val="00792AC0"/>
    <w:rsid w:val="00792FFE"/>
    <w:rsid w:val="00794098"/>
    <w:rsid w:val="007941DD"/>
    <w:rsid w:val="0079456E"/>
    <w:rsid w:val="00795058"/>
    <w:rsid w:val="00795AA4"/>
    <w:rsid w:val="00795F61"/>
    <w:rsid w:val="00796438"/>
    <w:rsid w:val="00796854"/>
    <w:rsid w:val="00796C36"/>
    <w:rsid w:val="00797741"/>
    <w:rsid w:val="007A01DA"/>
    <w:rsid w:val="007A1537"/>
    <w:rsid w:val="007A1548"/>
    <w:rsid w:val="007A1E1F"/>
    <w:rsid w:val="007A2359"/>
    <w:rsid w:val="007A2417"/>
    <w:rsid w:val="007A2EFB"/>
    <w:rsid w:val="007A3312"/>
    <w:rsid w:val="007A3424"/>
    <w:rsid w:val="007A4464"/>
    <w:rsid w:val="007A487D"/>
    <w:rsid w:val="007A53A2"/>
    <w:rsid w:val="007A5C5B"/>
    <w:rsid w:val="007A5D78"/>
    <w:rsid w:val="007A60A1"/>
    <w:rsid w:val="007A60C3"/>
    <w:rsid w:val="007A682D"/>
    <w:rsid w:val="007A6C12"/>
    <w:rsid w:val="007A7AAD"/>
    <w:rsid w:val="007A7EC3"/>
    <w:rsid w:val="007B0033"/>
    <w:rsid w:val="007B024C"/>
    <w:rsid w:val="007B113B"/>
    <w:rsid w:val="007B2077"/>
    <w:rsid w:val="007B22C9"/>
    <w:rsid w:val="007B2613"/>
    <w:rsid w:val="007B293B"/>
    <w:rsid w:val="007B2B9D"/>
    <w:rsid w:val="007B2D74"/>
    <w:rsid w:val="007B2D98"/>
    <w:rsid w:val="007B2F16"/>
    <w:rsid w:val="007B2F43"/>
    <w:rsid w:val="007B36DB"/>
    <w:rsid w:val="007B4233"/>
    <w:rsid w:val="007B47EC"/>
    <w:rsid w:val="007B4E1D"/>
    <w:rsid w:val="007B4E5A"/>
    <w:rsid w:val="007B5349"/>
    <w:rsid w:val="007B576C"/>
    <w:rsid w:val="007B5AE9"/>
    <w:rsid w:val="007B6F74"/>
    <w:rsid w:val="007B7887"/>
    <w:rsid w:val="007B78F0"/>
    <w:rsid w:val="007B7D76"/>
    <w:rsid w:val="007C0395"/>
    <w:rsid w:val="007C0747"/>
    <w:rsid w:val="007C0B1B"/>
    <w:rsid w:val="007C10A9"/>
    <w:rsid w:val="007C182D"/>
    <w:rsid w:val="007C2835"/>
    <w:rsid w:val="007C2978"/>
    <w:rsid w:val="007C2A01"/>
    <w:rsid w:val="007C3EE5"/>
    <w:rsid w:val="007C4104"/>
    <w:rsid w:val="007C4699"/>
    <w:rsid w:val="007C4D1F"/>
    <w:rsid w:val="007C5141"/>
    <w:rsid w:val="007C586D"/>
    <w:rsid w:val="007C5946"/>
    <w:rsid w:val="007C59FB"/>
    <w:rsid w:val="007C63C7"/>
    <w:rsid w:val="007C66AE"/>
    <w:rsid w:val="007C66FD"/>
    <w:rsid w:val="007C6719"/>
    <w:rsid w:val="007C732E"/>
    <w:rsid w:val="007C7810"/>
    <w:rsid w:val="007D135B"/>
    <w:rsid w:val="007D16AC"/>
    <w:rsid w:val="007D1A4F"/>
    <w:rsid w:val="007D2321"/>
    <w:rsid w:val="007D2396"/>
    <w:rsid w:val="007D268D"/>
    <w:rsid w:val="007D3006"/>
    <w:rsid w:val="007D3011"/>
    <w:rsid w:val="007D3FBD"/>
    <w:rsid w:val="007D4492"/>
    <w:rsid w:val="007D44B7"/>
    <w:rsid w:val="007D4DDF"/>
    <w:rsid w:val="007D51A5"/>
    <w:rsid w:val="007D55DC"/>
    <w:rsid w:val="007D5639"/>
    <w:rsid w:val="007D57D7"/>
    <w:rsid w:val="007D5A1E"/>
    <w:rsid w:val="007D5AC5"/>
    <w:rsid w:val="007D6658"/>
    <w:rsid w:val="007D6741"/>
    <w:rsid w:val="007D6DD0"/>
    <w:rsid w:val="007D6F33"/>
    <w:rsid w:val="007E096C"/>
    <w:rsid w:val="007E0AB4"/>
    <w:rsid w:val="007E0D53"/>
    <w:rsid w:val="007E0F17"/>
    <w:rsid w:val="007E172F"/>
    <w:rsid w:val="007E19A8"/>
    <w:rsid w:val="007E1DF4"/>
    <w:rsid w:val="007E271C"/>
    <w:rsid w:val="007E3218"/>
    <w:rsid w:val="007E3A0F"/>
    <w:rsid w:val="007E4326"/>
    <w:rsid w:val="007E493B"/>
    <w:rsid w:val="007E55A6"/>
    <w:rsid w:val="007E5939"/>
    <w:rsid w:val="007E5B6F"/>
    <w:rsid w:val="007E64B4"/>
    <w:rsid w:val="007E6C6E"/>
    <w:rsid w:val="007E72BA"/>
    <w:rsid w:val="007E7D9F"/>
    <w:rsid w:val="007F00AE"/>
    <w:rsid w:val="007F088E"/>
    <w:rsid w:val="007F0A85"/>
    <w:rsid w:val="007F0C69"/>
    <w:rsid w:val="007F0F7B"/>
    <w:rsid w:val="007F140F"/>
    <w:rsid w:val="007F1542"/>
    <w:rsid w:val="007F18AB"/>
    <w:rsid w:val="007F1AF3"/>
    <w:rsid w:val="007F1B90"/>
    <w:rsid w:val="007F2588"/>
    <w:rsid w:val="007F2675"/>
    <w:rsid w:val="007F287E"/>
    <w:rsid w:val="007F3003"/>
    <w:rsid w:val="007F30F1"/>
    <w:rsid w:val="007F3565"/>
    <w:rsid w:val="007F3B7B"/>
    <w:rsid w:val="007F3C30"/>
    <w:rsid w:val="007F449B"/>
    <w:rsid w:val="007F4E6C"/>
    <w:rsid w:val="007F548B"/>
    <w:rsid w:val="007F5D74"/>
    <w:rsid w:val="007F64D7"/>
    <w:rsid w:val="007F6B39"/>
    <w:rsid w:val="007F6D3C"/>
    <w:rsid w:val="007F7117"/>
    <w:rsid w:val="007F7F8C"/>
    <w:rsid w:val="0080057A"/>
    <w:rsid w:val="00800E66"/>
    <w:rsid w:val="008014E0"/>
    <w:rsid w:val="0080163D"/>
    <w:rsid w:val="0080172D"/>
    <w:rsid w:val="00801A5B"/>
    <w:rsid w:val="00801B00"/>
    <w:rsid w:val="00801B38"/>
    <w:rsid w:val="00801C7F"/>
    <w:rsid w:val="00801CAE"/>
    <w:rsid w:val="00802596"/>
    <w:rsid w:val="008025F9"/>
    <w:rsid w:val="0080299E"/>
    <w:rsid w:val="00802D0A"/>
    <w:rsid w:val="008034B6"/>
    <w:rsid w:val="00803656"/>
    <w:rsid w:val="0080366A"/>
    <w:rsid w:val="008047E6"/>
    <w:rsid w:val="008053AD"/>
    <w:rsid w:val="008055AD"/>
    <w:rsid w:val="0080631D"/>
    <w:rsid w:val="00806819"/>
    <w:rsid w:val="00806A46"/>
    <w:rsid w:val="008074B7"/>
    <w:rsid w:val="00807777"/>
    <w:rsid w:val="00807BED"/>
    <w:rsid w:val="00807CA2"/>
    <w:rsid w:val="00807E0C"/>
    <w:rsid w:val="00810A94"/>
    <w:rsid w:val="00810E8E"/>
    <w:rsid w:val="0081108D"/>
    <w:rsid w:val="00811C6E"/>
    <w:rsid w:val="00811E8C"/>
    <w:rsid w:val="008122E2"/>
    <w:rsid w:val="008123E9"/>
    <w:rsid w:val="00813563"/>
    <w:rsid w:val="008136E2"/>
    <w:rsid w:val="00813F2D"/>
    <w:rsid w:val="008140FA"/>
    <w:rsid w:val="008141FF"/>
    <w:rsid w:val="00814585"/>
    <w:rsid w:val="00814832"/>
    <w:rsid w:val="00814EC2"/>
    <w:rsid w:val="0081555B"/>
    <w:rsid w:val="00815DB3"/>
    <w:rsid w:val="00815DCD"/>
    <w:rsid w:val="00816C7B"/>
    <w:rsid w:val="00816D60"/>
    <w:rsid w:val="00817941"/>
    <w:rsid w:val="00817965"/>
    <w:rsid w:val="00817D8A"/>
    <w:rsid w:val="00820020"/>
    <w:rsid w:val="00820436"/>
    <w:rsid w:val="00820932"/>
    <w:rsid w:val="00820D55"/>
    <w:rsid w:val="00820D6F"/>
    <w:rsid w:val="00820FDA"/>
    <w:rsid w:val="008216A2"/>
    <w:rsid w:val="0082189B"/>
    <w:rsid w:val="00822CDE"/>
    <w:rsid w:val="00822F35"/>
    <w:rsid w:val="00823431"/>
    <w:rsid w:val="0082368D"/>
    <w:rsid w:val="008237CE"/>
    <w:rsid w:val="00823DBB"/>
    <w:rsid w:val="00825040"/>
    <w:rsid w:val="008251A2"/>
    <w:rsid w:val="00825210"/>
    <w:rsid w:val="0082528A"/>
    <w:rsid w:val="00825A87"/>
    <w:rsid w:val="00825D08"/>
    <w:rsid w:val="00825FF0"/>
    <w:rsid w:val="008269B2"/>
    <w:rsid w:val="00826A63"/>
    <w:rsid w:val="00826ACC"/>
    <w:rsid w:val="00827407"/>
    <w:rsid w:val="00827BC1"/>
    <w:rsid w:val="0083066D"/>
    <w:rsid w:val="00830747"/>
    <w:rsid w:val="00830A79"/>
    <w:rsid w:val="00831636"/>
    <w:rsid w:val="00831AAB"/>
    <w:rsid w:val="00831AF3"/>
    <w:rsid w:val="00832214"/>
    <w:rsid w:val="00832987"/>
    <w:rsid w:val="00833052"/>
    <w:rsid w:val="00833B08"/>
    <w:rsid w:val="00833ED5"/>
    <w:rsid w:val="00834741"/>
    <w:rsid w:val="008348B0"/>
    <w:rsid w:val="00835AE5"/>
    <w:rsid w:val="00835B37"/>
    <w:rsid w:val="00835B96"/>
    <w:rsid w:val="00835CE6"/>
    <w:rsid w:val="00835E3A"/>
    <w:rsid w:val="008361EE"/>
    <w:rsid w:val="00837339"/>
    <w:rsid w:val="00837516"/>
    <w:rsid w:val="00837966"/>
    <w:rsid w:val="008379CB"/>
    <w:rsid w:val="008379FB"/>
    <w:rsid w:val="00837AE9"/>
    <w:rsid w:val="00837B7F"/>
    <w:rsid w:val="00837C37"/>
    <w:rsid w:val="00837C9E"/>
    <w:rsid w:val="00840981"/>
    <w:rsid w:val="0084099C"/>
    <w:rsid w:val="00840AA2"/>
    <w:rsid w:val="00840EE2"/>
    <w:rsid w:val="0084126C"/>
    <w:rsid w:val="00841446"/>
    <w:rsid w:val="00841525"/>
    <w:rsid w:val="00841A3E"/>
    <w:rsid w:val="00841B5A"/>
    <w:rsid w:val="00841B7A"/>
    <w:rsid w:val="00841C97"/>
    <w:rsid w:val="0084236F"/>
    <w:rsid w:val="008425EB"/>
    <w:rsid w:val="00842D02"/>
    <w:rsid w:val="00843773"/>
    <w:rsid w:val="0084448C"/>
    <w:rsid w:val="0084603A"/>
    <w:rsid w:val="00846C2D"/>
    <w:rsid w:val="00846C5C"/>
    <w:rsid w:val="00846F24"/>
    <w:rsid w:val="008473E8"/>
    <w:rsid w:val="008477F4"/>
    <w:rsid w:val="00847C4E"/>
    <w:rsid w:val="00847EA7"/>
    <w:rsid w:val="00850394"/>
    <w:rsid w:val="00850427"/>
    <w:rsid w:val="008514C8"/>
    <w:rsid w:val="0085167F"/>
    <w:rsid w:val="008520A9"/>
    <w:rsid w:val="00852248"/>
    <w:rsid w:val="0085264C"/>
    <w:rsid w:val="00852D01"/>
    <w:rsid w:val="00852DF3"/>
    <w:rsid w:val="008530A9"/>
    <w:rsid w:val="008538E7"/>
    <w:rsid w:val="00853C22"/>
    <w:rsid w:val="00854112"/>
    <w:rsid w:val="0085451E"/>
    <w:rsid w:val="008546BA"/>
    <w:rsid w:val="00855344"/>
    <w:rsid w:val="008558C9"/>
    <w:rsid w:val="008559A2"/>
    <w:rsid w:val="00855DDB"/>
    <w:rsid w:val="00856297"/>
    <w:rsid w:val="008562D2"/>
    <w:rsid w:val="0085667D"/>
    <w:rsid w:val="008575BE"/>
    <w:rsid w:val="00860736"/>
    <w:rsid w:val="00860F1F"/>
    <w:rsid w:val="00861830"/>
    <w:rsid w:val="0086199D"/>
    <w:rsid w:val="00861C07"/>
    <w:rsid w:val="0086247B"/>
    <w:rsid w:val="00862C44"/>
    <w:rsid w:val="00863224"/>
    <w:rsid w:val="0086327D"/>
    <w:rsid w:val="0086372B"/>
    <w:rsid w:val="008637AF"/>
    <w:rsid w:val="0086399A"/>
    <w:rsid w:val="00863A9D"/>
    <w:rsid w:val="0086489D"/>
    <w:rsid w:val="00864979"/>
    <w:rsid w:val="00864AFF"/>
    <w:rsid w:val="00864F29"/>
    <w:rsid w:val="0086589E"/>
    <w:rsid w:val="0086665C"/>
    <w:rsid w:val="00866CA7"/>
    <w:rsid w:val="00866E3E"/>
    <w:rsid w:val="00866EF9"/>
    <w:rsid w:val="00867352"/>
    <w:rsid w:val="008706D5"/>
    <w:rsid w:val="00870B67"/>
    <w:rsid w:val="00870E7D"/>
    <w:rsid w:val="00871539"/>
    <w:rsid w:val="00871F0C"/>
    <w:rsid w:val="008720FC"/>
    <w:rsid w:val="00872C3D"/>
    <w:rsid w:val="00873094"/>
    <w:rsid w:val="00873224"/>
    <w:rsid w:val="008736CE"/>
    <w:rsid w:val="00873756"/>
    <w:rsid w:val="00873E18"/>
    <w:rsid w:val="008740CF"/>
    <w:rsid w:val="008740EC"/>
    <w:rsid w:val="0087440F"/>
    <w:rsid w:val="0087445D"/>
    <w:rsid w:val="008747ED"/>
    <w:rsid w:val="00874A30"/>
    <w:rsid w:val="00874B49"/>
    <w:rsid w:val="00874DFA"/>
    <w:rsid w:val="00875051"/>
    <w:rsid w:val="00875165"/>
    <w:rsid w:val="008753FD"/>
    <w:rsid w:val="008757E2"/>
    <w:rsid w:val="00875809"/>
    <w:rsid w:val="00875DD3"/>
    <w:rsid w:val="00875E6C"/>
    <w:rsid w:val="008761A3"/>
    <w:rsid w:val="00876AD0"/>
    <w:rsid w:val="00876D9F"/>
    <w:rsid w:val="00876DCF"/>
    <w:rsid w:val="00876F32"/>
    <w:rsid w:val="00877415"/>
    <w:rsid w:val="008777C4"/>
    <w:rsid w:val="00877CD6"/>
    <w:rsid w:val="0088068A"/>
    <w:rsid w:val="008807BF"/>
    <w:rsid w:val="00880AD0"/>
    <w:rsid w:val="0088146A"/>
    <w:rsid w:val="008822C6"/>
    <w:rsid w:val="008826F6"/>
    <w:rsid w:val="00882AC5"/>
    <w:rsid w:val="0088354C"/>
    <w:rsid w:val="00883732"/>
    <w:rsid w:val="00883B4B"/>
    <w:rsid w:val="008857A4"/>
    <w:rsid w:val="00885B24"/>
    <w:rsid w:val="008862C5"/>
    <w:rsid w:val="00886892"/>
    <w:rsid w:val="00886BF5"/>
    <w:rsid w:val="00886F37"/>
    <w:rsid w:val="008873CD"/>
    <w:rsid w:val="008903A7"/>
    <w:rsid w:val="008904DE"/>
    <w:rsid w:val="008908E3"/>
    <w:rsid w:val="00891ACF"/>
    <w:rsid w:val="00891BB2"/>
    <w:rsid w:val="00891BC0"/>
    <w:rsid w:val="0089242F"/>
    <w:rsid w:val="00892972"/>
    <w:rsid w:val="00892C1D"/>
    <w:rsid w:val="00892DDB"/>
    <w:rsid w:val="00892E14"/>
    <w:rsid w:val="00893417"/>
    <w:rsid w:val="00893438"/>
    <w:rsid w:val="00893947"/>
    <w:rsid w:val="00893989"/>
    <w:rsid w:val="00893994"/>
    <w:rsid w:val="00893C47"/>
    <w:rsid w:val="00893C6B"/>
    <w:rsid w:val="0089606F"/>
    <w:rsid w:val="008962AB"/>
    <w:rsid w:val="008975F7"/>
    <w:rsid w:val="00897E2C"/>
    <w:rsid w:val="00897E55"/>
    <w:rsid w:val="008A0895"/>
    <w:rsid w:val="008A0A03"/>
    <w:rsid w:val="008A0A0B"/>
    <w:rsid w:val="008A0B59"/>
    <w:rsid w:val="008A0D52"/>
    <w:rsid w:val="008A0FDD"/>
    <w:rsid w:val="008A19C4"/>
    <w:rsid w:val="008A205D"/>
    <w:rsid w:val="008A23D6"/>
    <w:rsid w:val="008A2A18"/>
    <w:rsid w:val="008A3358"/>
    <w:rsid w:val="008A339D"/>
    <w:rsid w:val="008A39A4"/>
    <w:rsid w:val="008A3B9F"/>
    <w:rsid w:val="008A4211"/>
    <w:rsid w:val="008A48CF"/>
    <w:rsid w:val="008A4960"/>
    <w:rsid w:val="008A4A43"/>
    <w:rsid w:val="008A53D1"/>
    <w:rsid w:val="008A5811"/>
    <w:rsid w:val="008A59CA"/>
    <w:rsid w:val="008A65E1"/>
    <w:rsid w:val="008A683D"/>
    <w:rsid w:val="008A6911"/>
    <w:rsid w:val="008A6F9C"/>
    <w:rsid w:val="008A7360"/>
    <w:rsid w:val="008A7845"/>
    <w:rsid w:val="008A7B35"/>
    <w:rsid w:val="008A7E39"/>
    <w:rsid w:val="008B056D"/>
    <w:rsid w:val="008B0DC3"/>
    <w:rsid w:val="008B1CCF"/>
    <w:rsid w:val="008B2125"/>
    <w:rsid w:val="008B2320"/>
    <w:rsid w:val="008B28BC"/>
    <w:rsid w:val="008B32E6"/>
    <w:rsid w:val="008B3921"/>
    <w:rsid w:val="008B3EF0"/>
    <w:rsid w:val="008B3F06"/>
    <w:rsid w:val="008B4166"/>
    <w:rsid w:val="008B417B"/>
    <w:rsid w:val="008B43A5"/>
    <w:rsid w:val="008B4D01"/>
    <w:rsid w:val="008B4F67"/>
    <w:rsid w:val="008B5038"/>
    <w:rsid w:val="008B51DE"/>
    <w:rsid w:val="008B53D7"/>
    <w:rsid w:val="008B542D"/>
    <w:rsid w:val="008B5590"/>
    <w:rsid w:val="008B5656"/>
    <w:rsid w:val="008B5E55"/>
    <w:rsid w:val="008B6C04"/>
    <w:rsid w:val="008B6E41"/>
    <w:rsid w:val="008B7E1C"/>
    <w:rsid w:val="008C09D8"/>
    <w:rsid w:val="008C0B19"/>
    <w:rsid w:val="008C0E09"/>
    <w:rsid w:val="008C137E"/>
    <w:rsid w:val="008C2120"/>
    <w:rsid w:val="008C287F"/>
    <w:rsid w:val="008C2D19"/>
    <w:rsid w:val="008C2F40"/>
    <w:rsid w:val="008C3062"/>
    <w:rsid w:val="008C3152"/>
    <w:rsid w:val="008C3448"/>
    <w:rsid w:val="008C35B2"/>
    <w:rsid w:val="008C3A71"/>
    <w:rsid w:val="008C4E1C"/>
    <w:rsid w:val="008C5889"/>
    <w:rsid w:val="008C59A8"/>
    <w:rsid w:val="008C5A6E"/>
    <w:rsid w:val="008C6735"/>
    <w:rsid w:val="008C6FCD"/>
    <w:rsid w:val="008C7064"/>
    <w:rsid w:val="008C7164"/>
    <w:rsid w:val="008D0F30"/>
    <w:rsid w:val="008D1C29"/>
    <w:rsid w:val="008D1CFB"/>
    <w:rsid w:val="008D1DFE"/>
    <w:rsid w:val="008D1E92"/>
    <w:rsid w:val="008D1F03"/>
    <w:rsid w:val="008D225A"/>
    <w:rsid w:val="008D28F8"/>
    <w:rsid w:val="008D2B00"/>
    <w:rsid w:val="008D35D9"/>
    <w:rsid w:val="008D3BBD"/>
    <w:rsid w:val="008D4F6C"/>
    <w:rsid w:val="008D5639"/>
    <w:rsid w:val="008D624D"/>
    <w:rsid w:val="008D633C"/>
    <w:rsid w:val="008D6CF3"/>
    <w:rsid w:val="008D6F62"/>
    <w:rsid w:val="008E0016"/>
    <w:rsid w:val="008E0648"/>
    <w:rsid w:val="008E0A2A"/>
    <w:rsid w:val="008E1837"/>
    <w:rsid w:val="008E1DD5"/>
    <w:rsid w:val="008E2526"/>
    <w:rsid w:val="008E2958"/>
    <w:rsid w:val="008E2A0B"/>
    <w:rsid w:val="008E378E"/>
    <w:rsid w:val="008E38F6"/>
    <w:rsid w:val="008E41B8"/>
    <w:rsid w:val="008E4843"/>
    <w:rsid w:val="008E58E1"/>
    <w:rsid w:val="008E5D2F"/>
    <w:rsid w:val="008E5F86"/>
    <w:rsid w:val="008E6008"/>
    <w:rsid w:val="008E6DC2"/>
    <w:rsid w:val="008E74D8"/>
    <w:rsid w:val="008F0A45"/>
    <w:rsid w:val="008F0DD0"/>
    <w:rsid w:val="008F100D"/>
    <w:rsid w:val="008F170C"/>
    <w:rsid w:val="008F1A35"/>
    <w:rsid w:val="008F1EA3"/>
    <w:rsid w:val="008F1FF8"/>
    <w:rsid w:val="008F2004"/>
    <w:rsid w:val="008F2C7E"/>
    <w:rsid w:val="008F35B9"/>
    <w:rsid w:val="008F389F"/>
    <w:rsid w:val="008F3B7F"/>
    <w:rsid w:val="008F471D"/>
    <w:rsid w:val="008F4C8A"/>
    <w:rsid w:val="008F5225"/>
    <w:rsid w:val="008F58D9"/>
    <w:rsid w:val="008F5B83"/>
    <w:rsid w:val="008F5E26"/>
    <w:rsid w:val="008F64B2"/>
    <w:rsid w:val="008F699A"/>
    <w:rsid w:val="008F6B70"/>
    <w:rsid w:val="008F6D2F"/>
    <w:rsid w:val="008F706B"/>
    <w:rsid w:val="008F711A"/>
    <w:rsid w:val="008F73E6"/>
    <w:rsid w:val="008F73F7"/>
    <w:rsid w:val="0090066E"/>
    <w:rsid w:val="0090086A"/>
    <w:rsid w:val="00901C59"/>
    <w:rsid w:val="00901C99"/>
    <w:rsid w:val="00902AEA"/>
    <w:rsid w:val="00902C00"/>
    <w:rsid w:val="00903783"/>
    <w:rsid w:val="00903D58"/>
    <w:rsid w:val="00903D99"/>
    <w:rsid w:val="00904491"/>
    <w:rsid w:val="00904A80"/>
    <w:rsid w:val="00904B9E"/>
    <w:rsid w:val="00904C7C"/>
    <w:rsid w:val="00905557"/>
    <w:rsid w:val="00905577"/>
    <w:rsid w:val="00906591"/>
    <w:rsid w:val="00906976"/>
    <w:rsid w:val="00906ABC"/>
    <w:rsid w:val="00906CDB"/>
    <w:rsid w:val="00907A6A"/>
    <w:rsid w:val="00907A7B"/>
    <w:rsid w:val="009100B2"/>
    <w:rsid w:val="009108C7"/>
    <w:rsid w:val="00910B4D"/>
    <w:rsid w:val="00910BAF"/>
    <w:rsid w:val="00910E52"/>
    <w:rsid w:val="0091237C"/>
    <w:rsid w:val="009127D1"/>
    <w:rsid w:val="00912E8F"/>
    <w:rsid w:val="00913A8A"/>
    <w:rsid w:val="00913F34"/>
    <w:rsid w:val="009146D1"/>
    <w:rsid w:val="00914EBC"/>
    <w:rsid w:val="009158C1"/>
    <w:rsid w:val="0091646D"/>
    <w:rsid w:val="0091665E"/>
    <w:rsid w:val="009167D1"/>
    <w:rsid w:val="00916C5F"/>
    <w:rsid w:val="00917AAA"/>
    <w:rsid w:val="00917D38"/>
    <w:rsid w:val="00917FB9"/>
    <w:rsid w:val="00920299"/>
    <w:rsid w:val="0092038A"/>
    <w:rsid w:val="0092077C"/>
    <w:rsid w:val="00920C78"/>
    <w:rsid w:val="00920F75"/>
    <w:rsid w:val="0092148A"/>
    <w:rsid w:val="009219A2"/>
    <w:rsid w:val="00921C5A"/>
    <w:rsid w:val="00922310"/>
    <w:rsid w:val="0092231E"/>
    <w:rsid w:val="009242AE"/>
    <w:rsid w:val="009247A5"/>
    <w:rsid w:val="00924D89"/>
    <w:rsid w:val="0092505C"/>
    <w:rsid w:val="0092560A"/>
    <w:rsid w:val="0092608B"/>
    <w:rsid w:val="00926290"/>
    <w:rsid w:val="009262EC"/>
    <w:rsid w:val="009268F4"/>
    <w:rsid w:val="00926A27"/>
    <w:rsid w:val="00926CA4"/>
    <w:rsid w:val="00926EA9"/>
    <w:rsid w:val="0092788D"/>
    <w:rsid w:val="00927BAC"/>
    <w:rsid w:val="00927E8C"/>
    <w:rsid w:val="009300DE"/>
    <w:rsid w:val="00930564"/>
    <w:rsid w:val="00930889"/>
    <w:rsid w:val="00930920"/>
    <w:rsid w:val="00930A1D"/>
    <w:rsid w:val="009310A8"/>
    <w:rsid w:val="009314DC"/>
    <w:rsid w:val="00931891"/>
    <w:rsid w:val="00931D3E"/>
    <w:rsid w:val="00931F05"/>
    <w:rsid w:val="009326D5"/>
    <w:rsid w:val="00932B75"/>
    <w:rsid w:val="00932DEC"/>
    <w:rsid w:val="009333A3"/>
    <w:rsid w:val="009346B4"/>
    <w:rsid w:val="0093476A"/>
    <w:rsid w:val="009347A5"/>
    <w:rsid w:val="00934800"/>
    <w:rsid w:val="009350CF"/>
    <w:rsid w:val="009357B0"/>
    <w:rsid w:val="009358A3"/>
    <w:rsid w:val="009360C4"/>
    <w:rsid w:val="00936DB3"/>
    <w:rsid w:val="0093768C"/>
    <w:rsid w:val="009376F2"/>
    <w:rsid w:val="00937AB4"/>
    <w:rsid w:val="00937B1E"/>
    <w:rsid w:val="00937D36"/>
    <w:rsid w:val="0094170F"/>
    <w:rsid w:val="00941DDE"/>
    <w:rsid w:val="00942185"/>
    <w:rsid w:val="0094273C"/>
    <w:rsid w:val="00942E42"/>
    <w:rsid w:val="00942FC6"/>
    <w:rsid w:val="00943A63"/>
    <w:rsid w:val="0094436B"/>
    <w:rsid w:val="009444B0"/>
    <w:rsid w:val="0094454F"/>
    <w:rsid w:val="00944F38"/>
    <w:rsid w:val="00945611"/>
    <w:rsid w:val="009456DD"/>
    <w:rsid w:val="00945BE3"/>
    <w:rsid w:val="00945F41"/>
    <w:rsid w:val="009464B2"/>
    <w:rsid w:val="009466EA"/>
    <w:rsid w:val="009468B1"/>
    <w:rsid w:val="00946C36"/>
    <w:rsid w:val="009475E6"/>
    <w:rsid w:val="00947E99"/>
    <w:rsid w:val="00950F94"/>
    <w:rsid w:val="0095111C"/>
    <w:rsid w:val="009516A4"/>
    <w:rsid w:val="00951A85"/>
    <w:rsid w:val="00951A89"/>
    <w:rsid w:val="00951FD3"/>
    <w:rsid w:val="00952193"/>
    <w:rsid w:val="00953530"/>
    <w:rsid w:val="0095396E"/>
    <w:rsid w:val="009554F5"/>
    <w:rsid w:val="0095551F"/>
    <w:rsid w:val="00957502"/>
    <w:rsid w:val="00957C0D"/>
    <w:rsid w:val="009606DB"/>
    <w:rsid w:val="00960B31"/>
    <w:rsid w:val="00961304"/>
    <w:rsid w:val="00961CF9"/>
    <w:rsid w:val="00961D9E"/>
    <w:rsid w:val="00962712"/>
    <w:rsid w:val="0096300C"/>
    <w:rsid w:val="009636BB"/>
    <w:rsid w:val="00963A8B"/>
    <w:rsid w:val="00963CDE"/>
    <w:rsid w:val="00963DE1"/>
    <w:rsid w:val="009640A3"/>
    <w:rsid w:val="00964274"/>
    <w:rsid w:val="00964A4D"/>
    <w:rsid w:val="00965B83"/>
    <w:rsid w:val="00965C4B"/>
    <w:rsid w:val="009663DE"/>
    <w:rsid w:val="009673AF"/>
    <w:rsid w:val="009673BF"/>
    <w:rsid w:val="009673F5"/>
    <w:rsid w:val="00967408"/>
    <w:rsid w:val="00967B24"/>
    <w:rsid w:val="00967B3F"/>
    <w:rsid w:val="00967C14"/>
    <w:rsid w:val="00967E05"/>
    <w:rsid w:val="00970698"/>
    <w:rsid w:val="00970752"/>
    <w:rsid w:val="00971293"/>
    <w:rsid w:val="00972101"/>
    <w:rsid w:val="009727D5"/>
    <w:rsid w:val="0097300D"/>
    <w:rsid w:val="009730F4"/>
    <w:rsid w:val="0097339D"/>
    <w:rsid w:val="00973AF4"/>
    <w:rsid w:val="00973BCA"/>
    <w:rsid w:val="00974886"/>
    <w:rsid w:val="00974E8A"/>
    <w:rsid w:val="009750DA"/>
    <w:rsid w:val="00975584"/>
    <w:rsid w:val="00975D72"/>
    <w:rsid w:val="009766A1"/>
    <w:rsid w:val="00976E3F"/>
    <w:rsid w:val="00976F6C"/>
    <w:rsid w:val="009777AD"/>
    <w:rsid w:val="00977AB5"/>
    <w:rsid w:val="00977C50"/>
    <w:rsid w:val="00980386"/>
    <w:rsid w:val="009809D8"/>
    <w:rsid w:val="00980F6C"/>
    <w:rsid w:val="00981A42"/>
    <w:rsid w:val="00981A76"/>
    <w:rsid w:val="0098231F"/>
    <w:rsid w:val="00982586"/>
    <w:rsid w:val="00982B04"/>
    <w:rsid w:val="00982E24"/>
    <w:rsid w:val="0098324A"/>
    <w:rsid w:val="009834AE"/>
    <w:rsid w:val="00983706"/>
    <w:rsid w:val="00983C54"/>
    <w:rsid w:val="00983E31"/>
    <w:rsid w:val="009842DC"/>
    <w:rsid w:val="00984727"/>
    <w:rsid w:val="0098553B"/>
    <w:rsid w:val="00986354"/>
    <w:rsid w:val="0098645F"/>
    <w:rsid w:val="00986F5A"/>
    <w:rsid w:val="009870E2"/>
    <w:rsid w:val="00987183"/>
    <w:rsid w:val="00990593"/>
    <w:rsid w:val="00990A55"/>
    <w:rsid w:val="00990C99"/>
    <w:rsid w:val="009913D4"/>
    <w:rsid w:val="0099144D"/>
    <w:rsid w:val="0099214D"/>
    <w:rsid w:val="0099266D"/>
    <w:rsid w:val="00992F7C"/>
    <w:rsid w:val="00993568"/>
    <w:rsid w:val="009935CC"/>
    <w:rsid w:val="009950A9"/>
    <w:rsid w:val="00995243"/>
    <w:rsid w:val="00996142"/>
    <w:rsid w:val="0099614C"/>
    <w:rsid w:val="00996297"/>
    <w:rsid w:val="009968A7"/>
    <w:rsid w:val="0099693E"/>
    <w:rsid w:val="00996EEA"/>
    <w:rsid w:val="009978EA"/>
    <w:rsid w:val="00997C23"/>
    <w:rsid w:val="00997FE6"/>
    <w:rsid w:val="009A03E2"/>
    <w:rsid w:val="009A06CC"/>
    <w:rsid w:val="009A137B"/>
    <w:rsid w:val="009A18E1"/>
    <w:rsid w:val="009A24D6"/>
    <w:rsid w:val="009A2FAC"/>
    <w:rsid w:val="009A364B"/>
    <w:rsid w:val="009A3D82"/>
    <w:rsid w:val="009A4116"/>
    <w:rsid w:val="009A495B"/>
    <w:rsid w:val="009A5EC7"/>
    <w:rsid w:val="009A6505"/>
    <w:rsid w:val="009A675F"/>
    <w:rsid w:val="009A6A91"/>
    <w:rsid w:val="009A6C80"/>
    <w:rsid w:val="009A715B"/>
    <w:rsid w:val="009A737D"/>
    <w:rsid w:val="009A79CB"/>
    <w:rsid w:val="009B0453"/>
    <w:rsid w:val="009B0A04"/>
    <w:rsid w:val="009B0C2F"/>
    <w:rsid w:val="009B0DAB"/>
    <w:rsid w:val="009B0E7C"/>
    <w:rsid w:val="009B1B0F"/>
    <w:rsid w:val="009B1DD5"/>
    <w:rsid w:val="009B2805"/>
    <w:rsid w:val="009B2BEB"/>
    <w:rsid w:val="009B3263"/>
    <w:rsid w:val="009B339F"/>
    <w:rsid w:val="009B391A"/>
    <w:rsid w:val="009B4211"/>
    <w:rsid w:val="009B489F"/>
    <w:rsid w:val="009B4916"/>
    <w:rsid w:val="009B4B34"/>
    <w:rsid w:val="009B4C28"/>
    <w:rsid w:val="009B4C42"/>
    <w:rsid w:val="009B57CA"/>
    <w:rsid w:val="009B66FF"/>
    <w:rsid w:val="009B6BAF"/>
    <w:rsid w:val="009B6DE9"/>
    <w:rsid w:val="009B6E71"/>
    <w:rsid w:val="009B71C6"/>
    <w:rsid w:val="009B7481"/>
    <w:rsid w:val="009B7A39"/>
    <w:rsid w:val="009B7C24"/>
    <w:rsid w:val="009C0192"/>
    <w:rsid w:val="009C1027"/>
    <w:rsid w:val="009C1205"/>
    <w:rsid w:val="009C14A4"/>
    <w:rsid w:val="009C1EA2"/>
    <w:rsid w:val="009C26DC"/>
    <w:rsid w:val="009C27C0"/>
    <w:rsid w:val="009C2907"/>
    <w:rsid w:val="009C2B83"/>
    <w:rsid w:val="009C2EA9"/>
    <w:rsid w:val="009C3010"/>
    <w:rsid w:val="009C3566"/>
    <w:rsid w:val="009C3A00"/>
    <w:rsid w:val="009C49EA"/>
    <w:rsid w:val="009C4D3A"/>
    <w:rsid w:val="009C59AD"/>
    <w:rsid w:val="009C67D5"/>
    <w:rsid w:val="009C6B4D"/>
    <w:rsid w:val="009C6DD2"/>
    <w:rsid w:val="009C6F2B"/>
    <w:rsid w:val="009C768E"/>
    <w:rsid w:val="009D0379"/>
    <w:rsid w:val="009D04F5"/>
    <w:rsid w:val="009D053A"/>
    <w:rsid w:val="009D0CAA"/>
    <w:rsid w:val="009D11B1"/>
    <w:rsid w:val="009D126F"/>
    <w:rsid w:val="009D1309"/>
    <w:rsid w:val="009D1651"/>
    <w:rsid w:val="009D180B"/>
    <w:rsid w:val="009D22C1"/>
    <w:rsid w:val="009D2E4A"/>
    <w:rsid w:val="009D345E"/>
    <w:rsid w:val="009D3845"/>
    <w:rsid w:val="009D3CCE"/>
    <w:rsid w:val="009D48AB"/>
    <w:rsid w:val="009D4B95"/>
    <w:rsid w:val="009D4D7F"/>
    <w:rsid w:val="009D505C"/>
    <w:rsid w:val="009D5931"/>
    <w:rsid w:val="009D6197"/>
    <w:rsid w:val="009D66AC"/>
    <w:rsid w:val="009D678C"/>
    <w:rsid w:val="009D6FA5"/>
    <w:rsid w:val="009D6FAE"/>
    <w:rsid w:val="009D7530"/>
    <w:rsid w:val="009D7C2B"/>
    <w:rsid w:val="009D7FF8"/>
    <w:rsid w:val="009E08C5"/>
    <w:rsid w:val="009E1871"/>
    <w:rsid w:val="009E1ABF"/>
    <w:rsid w:val="009E1DFA"/>
    <w:rsid w:val="009E2019"/>
    <w:rsid w:val="009E2021"/>
    <w:rsid w:val="009E20B6"/>
    <w:rsid w:val="009E23D1"/>
    <w:rsid w:val="009E34FE"/>
    <w:rsid w:val="009E3594"/>
    <w:rsid w:val="009E37E7"/>
    <w:rsid w:val="009E3B5C"/>
    <w:rsid w:val="009E3C30"/>
    <w:rsid w:val="009E3D21"/>
    <w:rsid w:val="009E4017"/>
    <w:rsid w:val="009E4153"/>
    <w:rsid w:val="009E42D0"/>
    <w:rsid w:val="009E4A50"/>
    <w:rsid w:val="009E4CEC"/>
    <w:rsid w:val="009E4E16"/>
    <w:rsid w:val="009E5479"/>
    <w:rsid w:val="009E59CA"/>
    <w:rsid w:val="009E5BA6"/>
    <w:rsid w:val="009E5DA8"/>
    <w:rsid w:val="009E6884"/>
    <w:rsid w:val="009E7A96"/>
    <w:rsid w:val="009E7D14"/>
    <w:rsid w:val="009F0146"/>
    <w:rsid w:val="009F01FC"/>
    <w:rsid w:val="009F1470"/>
    <w:rsid w:val="009F15B4"/>
    <w:rsid w:val="009F16E2"/>
    <w:rsid w:val="009F1843"/>
    <w:rsid w:val="009F1A1B"/>
    <w:rsid w:val="009F1F7B"/>
    <w:rsid w:val="009F2D7A"/>
    <w:rsid w:val="009F3925"/>
    <w:rsid w:val="009F40EA"/>
    <w:rsid w:val="009F4521"/>
    <w:rsid w:val="009F4C2C"/>
    <w:rsid w:val="009F513F"/>
    <w:rsid w:val="009F569B"/>
    <w:rsid w:val="009F57A5"/>
    <w:rsid w:val="009F66E8"/>
    <w:rsid w:val="009F6898"/>
    <w:rsid w:val="009F705C"/>
    <w:rsid w:val="009F7258"/>
    <w:rsid w:val="009F72C1"/>
    <w:rsid w:val="009F7B63"/>
    <w:rsid w:val="009F7F9E"/>
    <w:rsid w:val="00A0094F"/>
    <w:rsid w:val="00A0142D"/>
    <w:rsid w:val="00A01463"/>
    <w:rsid w:val="00A01793"/>
    <w:rsid w:val="00A042BC"/>
    <w:rsid w:val="00A0458B"/>
    <w:rsid w:val="00A04A77"/>
    <w:rsid w:val="00A04BDD"/>
    <w:rsid w:val="00A04CE4"/>
    <w:rsid w:val="00A053FA"/>
    <w:rsid w:val="00A05940"/>
    <w:rsid w:val="00A059C0"/>
    <w:rsid w:val="00A0683D"/>
    <w:rsid w:val="00A06957"/>
    <w:rsid w:val="00A06D55"/>
    <w:rsid w:val="00A06E03"/>
    <w:rsid w:val="00A071C2"/>
    <w:rsid w:val="00A072F8"/>
    <w:rsid w:val="00A078BD"/>
    <w:rsid w:val="00A07A21"/>
    <w:rsid w:val="00A07F94"/>
    <w:rsid w:val="00A10026"/>
    <w:rsid w:val="00A1056E"/>
    <w:rsid w:val="00A11831"/>
    <w:rsid w:val="00A123CD"/>
    <w:rsid w:val="00A124E9"/>
    <w:rsid w:val="00A127BA"/>
    <w:rsid w:val="00A128EA"/>
    <w:rsid w:val="00A12BCC"/>
    <w:rsid w:val="00A13D13"/>
    <w:rsid w:val="00A13F03"/>
    <w:rsid w:val="00A14CB6"/>
    <w:rsid w:val="00A1520C"/>
    <w:rsid w:val="00A154C2"/>
    <w:rsid w:val="00A15BB8"/>
    <w:rsid w:val="00A15DAD"/>
    <w:rsid w:val="00A1658B"/>
    <w:rsid w:val="00A16687"/>
    <w:rsid w:val="00A16989"/>
    <w:rsid w:val="00A16DC3"/>
    <w:rsid w:val="00A17A19"/>
    <w:rsid w:val="00A17DCD"/>
    <w:rsid w:val="00A2009B"/>
    <w:rsid w:val="00A20667"/>
    <w:rsid w:val="00A208FA"/>
    <w:rsid w:val="00A20AF8"/>
    <w:rsid w:val="00A20FB5"/>
    <w:rsid w:val="00A210FC"/>
    <w:rsid w:val="00A21259"/>
    <w:rsid w:val="00A21380"/>
    <w:rsid w:val="00A21FD6"/>
    <w:rsid w:val="00A220C3"/>
    <w:rsid w:val="00A22EB2"/>
    <w:rsid w:val="00A23617"/>
    <w:rsid w:val="00A239B1"/>
    <w:rsid w:val="00A24019"/>
    <w:rsid w:val="00A24385"/>
    <w:rsid w:val="00A24888"/>
    <w:rsid w:val="00A24BB1"/>
    <w:rsid w:val="00A25DE1"/>
    <w:rsid w:val="00A26074"/>
    <w:rsid w:val="00A265E2"/>
    <w:rsid w:val="00A274D1"/>
    <w:rsid w:val="00A27839"/>
    <w:rsid w:val="00A27B7D"/>
    <w:rsid w:val="00A3003A"/>
    <w:rsid w:val="00A3034B"/>
    <w:rsid w:val="00A30872"/>
    <w:rsid w:val="00A3093E"/>
    <w:rsid w:val="00A31223"/>
    <w:rsid w:val="00A31249"/>
    <w:rsid w:val="00A3155F"/>
    <w:rsid w:val="00A31E1D"/>
    <w:rsid w:val="00A32473"/>
    <w:rsid w:val="00A32BF3"/>
    <w:rsid w:val="00A32FCB"/>
    <w:rsid w:val="00A33663"/>
    <w:rsid w:val="00A338CD"/>
    <w:rsid w:val="00A33C64"/>
    <w:rsid w:val="00A33F14"/>
    <w:rsid w:val="00A34451"/>
    <w:rsid w:val="00A34C4B"/>
    <w:rsid w:val="00A350F6"/>
    <w:rsid w:val="00A354DF"/>
    <w:rsid w:val="00A355EF"/>
    <w:rsid w:val="00A35BC8"/>
    <w:rsid w:val="00A361CB"/>
    <w:rsid w:val="00A3646C"/>
    <w:rsid w:val="00A367FA"/>
    <w:rsid w:val="00A369CA"/>
    <w:rsid w:val="00A37072"/>
    <w:rsid w:val="00A37EAA"/>
    <w:rsid w:val="00A4041C"/>
    <w:rsid w:val="00A40D55"/>
    <w:rsid w:val="00A41831"/>
    <w:rsid w:val="00A4238F"/>
    <w:rsid w:val="00A429B8"/>
    <w:rsid w:val="00A429F1"/>
    <w:rsid w:val="00A44042"/>
    <w:rsid w:val="00A44359"/>
    <w:rsid w:val="00A445F5"/>
    <w:rsid w:val="00A44607"/>
    <w:rsid w:val="00A447E8"/>
    <w:rsid w:val="00A448C8"/>
    <w:rsid w:val="00A44C17"/>
    <w:rsid w:val="00A44F00"/>
    <w:rsid w:val="00A4588D"/>
    <w:rsid w:val="00A46707"/>
    <w:rsid w:val="00A468E2"/>
    <w:rsid w:val="00A4730C"/>
    <w:rsid w:val="00A47924"/>
    <w:rsid w:val="00A47D28"/>
    <w:rsid w:val="00A47DF3"/>
    <w:rsid w:val="00A50978"/>
    <w:rsid w:val="00A50E04"/>
    <w:rsid w:val="00A517C9"/>
    <w:rsid w:val="00A51FE4"/>
    <w:rsid w:val="00A52732"/>
    <w:rsid w:val="00A528E7"/>
    <w:rsid w:val="00A52B00"/>
    <w:rsid w:val="00A53064"/>
    <w:rsid w:val="00A5390E"/>
    <w:rsid w:val="00A54592"/>
    <w:rsid w:val="00A54FFF"/>
    <w:rsid w:val="00A55099"/>
    <w:rsid w:val="00A55D4A"/>
    <w:rsid w:val="00A55F95"/>
    <w:rsid w:val="00A56476"/>
    <w:rsid w:val="00A566F7"/>
    <w:rsid w:val="00A56976"/>
    <w:rsid w:val="00A56C5B"/>
    <w:rsid w:val="00A57A26"/>
    <w:rsid w:val="00A60ACF"/>
    <w:rsid w:val="00A60C31"/>
    <w:rsid w:val="00A61012"/>
    <w:rsid w:val="00A61AE4"/>
    <w:rsid w:val="00A620BE"/>
    <w:rsid w:val="00A62C44"/>
    <w:rsid w:val="00A62CC5"/>
    <w:rsid w:val="00A63121"/>
    <w:rsid w:val="00A649C2"/>
    <w:rsid w:val="00A64C23"/>
    <w:rsid w:val="00A64F6C"/>
    <w:rsid w:val="00A6522A"/>
    <w:rsid w:val="00A65652"/>
    <w:rsid w:val="00A656F2"/>
    <w:rsid w:val="00A6576B"/>
    <w:rsid w:val="00A66753"/>
    <w:rsid w:val="00A66B42"/>
    <w:rsid w:val="00A66C02"/>
    <w:rsid w:val="00A66E43"/>
    <w:rsid w:val="00A67577"/>
    <w:rsid w:val="00A675B2"/>
    <w:rsid w:val="00A6786B"/>
    <w:rsid w:val="00A679BE"/>
    <w:rsid w:val="00A67C75"/>
    <w:rsid w:val="00A67F33"/>
    <w:rsid w:val="00A67F6F"/>
    <w:rsid w:val="00A70AEB"/>
    <w:rsid w:val="00A70B10"/>
    <w:rsid w:val="00A70B38"/>
    <w:rsid w:val="00A712B1"/>
    <w:rsid w:val="00A7163A"/>
    <w:rsid w:val="00A72C1C"/>
    <w:rsid w:val="00A74991"/>
    <w:rsid w:val="00A74C6E"/>
    <w:rsid w:val="00A74CAF"/>
    <w:rsid w:val="00A75275"/>
    <w:rsid w:val="00A75FB0"/>
    <w:rsid w:val="00A76197"/>
    <w:rsid w:val="00A7650C"/>
    <w:rsid w:val="00A76B13"/>
    <w:rsid w:val="00A7742C"/>
    <w:rsid w:val="00A778AB"/>
    <w:rsid w:val="00A77BDE"/>
    <w:rsid w:val="00A77C30"/>
    <w:rsid w:val="00A807B6"/>
    <w:rsid w:val="00A80B8B"/>
    <w:rsid w:val="00A80CE0"/>
    <w:rsid w:val="00A8103F"/>
    <w:rsid w:val="00A8197E"/>
    <w:rsid w:val="00A81D17"/>
    <w:rsid w:val="00A81D1B"/>
    <w:rsid w:val="00A82263"/>
    <w:rsid w:val="00A8244F"/>
    <w:rsid w:val="00A8252F"/>
    <w:rsid w:val="00A82E74"/>
    <w:rsid w:val="00A83624"/>
    <w:rsid w:val="00A83F20"/>
    <w:rsid w:val="00A84086"/>
    <w:rsid w:val="00A84505"/>
    <w:rsid w:val="00A84B49"/>
    <w:rsid w:val="00A8514E"/>
    <w:rsid w:val="00A85204"/>
    <w:rsid w:val="00A85240"/>
    <w:rsid w:val="00A852C2"/>
    <w:rsid w:val="00A85FE6"/>
    <w:rsid w:val="00A865D4"/>
    <w:rsid w:val="00A86FFC"/>
    <w:rsid w:val="00A876D5"/>
    <w:rsid w:val="00A87885"/>
    <w:rsid w:val="00A879B9"/>
    <w:rsid w:val="00A87F02"/>
    <w:rsid w:val="00A9082D"/>
    <w:rsid w:val="00A9089E"/>
    <w:rsid w:val="00A90D10"/>
    <w:rsid w:val="00A90EDD"/>
    <w:rsid w:val="00A90FC1"/>
    <w:rsid w:val="00A9132E"/>
    <w:rsid w:val="00A91576"/>
    <w:rsid w:val="00A91619"/>
    <w:rsid w:val="00A91B53"/>
    <w:rsid w:val="00A92A2B"/>
    <w:rsid w:val="00A92DF1"/>
    <w:rsid w:val="00A931BC"/>
    <w:rsid w:val="00A93567"/>
    <w:rsid w:val="00A93610"/>
    <w:rsid w:val="00A93C77"/>
    <w:rsid w:val="00A93CA9"/>
    <w:rsid w:val="00A93E81"/>
    <w:rsid w:val="00A940E1"/>
    <w:rsid w:val="00A94348"/>
    <w:rsid w:val="00A9463B"/>
    <w:rsid w:val="00A94A88"/>
    <w:rsid w:val="00A94CBF"/>
    <w:rsid w:val="00A95162"/>
    <w:rsid w:val="00A952BF"/>
    <w:rsid w:val="00A952EA"/>
    <w:rsid w:val="00A968ED"/>
    <w:rsid w:val="00A96B09"/>
    <w:rsid w:val="00A97992"/>
    <w:rsid w:val="00A97D4A"/>
    <w:rsid w:val="00AA16F8"/>
    <w:rsid w:val="00AA1D42"/>
    <w:rsid w:val="00AA1DB2"/>
    <w:rsid w:val="00AA2494"/>
    <w:rsid w:val="00AA290D"/>
    <w:rsid w:val="00AA2FEE"/>
    <w:rsid w:val="00AA3198"/>
    <w:rsid w:val="00AA3441"/>
    <w:rsid w:val="00AA361E"/>
    <w:rsid w:val="00AA37E7"/>
    <w:rsid w:val="00AA3CD9"/>
    <w:rsid w:val="00AA58C7"/>
    <w:rsid w:val="00AA6120"/>
    <w:rsid w:val="00AA656B"/>
    <w:rsid w:val="00AA67F2"/>
    <w:rsid w:val="00AA69D4"/>
    <w:rsid w:val="00AA7126"/>
    <w:rsid w:val="00AA7531"/>
    <w:rsid w:val="00AA76A3"/>
    <w:rsid w:val="00AA77CA"/>
    <w:rsid w:val="00AA77F3"/>
    <w:rsid w:val="00AA7879"/>
    <w:rsid w:val="00AA79A2"/>
    <w:rsid w:val="00AA7A83"/>
    <w:rsid w:val="00AB1599"/>
    <w:rsid w:val="00AB184F"/>
    <w:rsid w:val="00AB3217"/>
    <w:rsid w:val="00AB3505"/>
    <w:rsid w:val="00AB3DAF"/>
    <w:rsid w:val="00AB420B"/>
    <w:rsid w:val="00AB4257"/>
    <w:rsid w:val="00AB4AC9"/>
    <w:rsid w:val="00AB5473"/>
    <w:rsid w:val="00AB5680"/>
    <w:rsid w:val="00AB5896"/>
    <w:rsid w:val="00AB58C7"/>
    <w:rsid w:val="00AB598B"/>
    <w:rsid w:val="00AB6376"/>
    <w:rsid w:val="00AB73F0"/>
    <w:rsid w:val="00AB74B2"/>
    <w:rsid w:val="00AB7530"/>
    <w:rsid w:val="00AB7DF1"/>
    <w:rsid w:val="00AC00BD"/>
    <w:rsid w:val="00AC0365"/>
    <w:rsid w:val="00AC06FA"/>
    <w:rsid w:val="00AC0BDE"/>
    <w:rsid w:val="00AC1366"/>
    <w:rsid w:val="00AC1715"/>
    <w:rsid w:val="00AC1B2D"/>
    <w:rsid w:val="00AC26C3"/>
    <w:rsid w:val="00AC2976"/>
    <w:rsid w:val="00AC3658"/>
    <w:rsid w:val="00AC38F0"/>
    <w:rsid w:val="00AC3A14"/>
    <w:rsid w:val="00AC3C74"/>
    <w:rsid w:val="00AC3D00"/>
    <w:rsid w:val="00AC40DB"/>
    <w:rsid w:val="00AC41B6"/>
    <w:rsid w:val="00AC4C82"/>
    <w:rsid w:val="00AC4DFE"/>
    <w:rsid w:val="00AC4E45"/>
    <w:rsid w:val="00AC5F57"/>
    <w:rsid w:val="00AC61F7"/>
    <w:rsid w:val="00AC6213"/>
    <w:rsid w:val="00AC64B1"/>
    <w:rsid w:val="00AC6778"/>
    <w:rsid w:val="00AC6818"/>
    <w:rsid w:val="00AC6B29"/>
    <w:rsid w:val="00AC70CE"/>
    <w:rsid w:val="00AC71B8"/>
    <w:rsid w:val="00AD0761"/>
    <w:rsid w:val="00AD0BED"/>
    <w:rsid w:val="00AD0CC9"/>
    <w:rsid w:val="00AD1128"/>
    <w:rsid w:val="00AD20D4"/>
    <w:rsid w:val="00AD256A"/>
    <w:rsid w:val="00AD294E"/>
    <w:rsid w:val="00AD2A76"/>
    <w:rsid w:val="00AD2BDB"/>
    <w:rsid w:val="00AD300C"/>
    <w:rsid w:val="00AD36B1"/>
    <w:rsid w:val="00AD3F1B"/>
    <w:rsid w:val="00AD428A"/>
    <w:rsid w:val="00AD4367"/>
    <w:rsid w:val="00AD4397"/>
    <w:rsid w:val="00AD43B3"/>
    <w:rsid w:val="00AD48AD"/>
    <w:rsid w:val="00AD4B8C"/>
    <w:rsid w:val="00AD4C31"/>
    <w:rsid w:val="00AD57F7"/>
    <w:rsid w:val="00AD5811"/>
    <w:rsid w:val="00AD5984"/>
    <w:rsid w:val="00AD5A19"/>
    <w:rsid w:val="00AD5F96"/>
    <w:rsid w:val="00AD6118"/>
    <w:rsid w:val="00AD6140"/>
    <w:rsid w:val="00AD63DA"/>
    <w:rsid w:val="00AD6B4D"/>
    <w:rsid w:val="00AD6E58"/>
    <w:rsid w:val="00AD73E0"/>
    <w:rsid w:val="00AD74F9"/>
    <w:rsid w:val="00AD754C"/>
    <w:rsid w:val="00AD77C4"/>
    <w:rsid w:val="00AD7E7C"/>
    <w:rsid w:val="00AE0569"/>
    <w:rsid w:val="00AE1636"/>
    <w:rsid w:val="00AE17AD"/>
    <w:rsid w:val="00AE1ADA"/>
    <w:rsid w:val="00AE1D37"/>
    <w:rsid w:val="00AE1EB4"/>
    <w:rsid w:val="00AE1F59"/>
    <w:rsid w:val="00AE2A11"/>
    <w:rsid w:val="00AE35D7"/>
    <w:rsid w:val="00AE3612"/>
    <w:rsid w:val="00AE3A73"/>
    <w:rsid w:val="00AE3D7D"/>
    <w:rsid w:val="00AE458B"/>
    <w:rsid w:val="00AE46B9"/>
    <w:rsid w:val="00AE46E6"/>
    <w:rsid w:val="00AE4A6A"/>
    <w:rsid w:val="00AE4AEE"/>
    <w:rsid w:val="00AE5199"/>
    <w:rsid w:val="00AE56BA"/>
    <w:rsid w:val="00AE59FE"/>
    <w:rsid w:val="00AE617B"/>
    <w:rsid w:val="00AE6A16"/>
    <w:rsid w:val="00AF0006"/>
    <w:rsid w:val="00AF01D5"/>
    <w:rsid w:val="00AF02DD"/>
    <w:rsid w:val="00AF0829"/>
    <w:rsid w:val="00AF0BAF"/>
    <w:rsid w:val="00AF1A58"/>
    <w:rsid w:val="00AF1F81"/>
    <w:rsid w:val="00AF1FC4"/>
    <w:rsid w:val="00AF2164"/>
    <w:rsid w:val="00AF2DC6"/>
    <w:rsid w:val="00AF398D"/>
    <w:rsid w:val="00AF39C0"/>
    <w:rsid w:val="00AF3DCC"/>
    <w:rsid w:val="00AF406D"/>
    <w:rsid w:val="00AF41D5"/>
    <w:rsid w:val="00AF4772"/>
    <w:rsid w:val="00AF4AB6"/>
    <w:rsid w:val="00AF51CE"/>
    <w:rsid w:val="00AF5216"/>
    <w:rsid w:val="00AF521F"/>
    <w:rsid w:val="00AF5D58"/>
    <w:rsid w:val="00AF65CE"/>
    <w:rsid w:val="00AF6AEC"/>
    <w:rsid w:val="00AF73D1"/>
    <w:rsid w:val="00AF7A17"/>
    <w:rsid w:val="00B002A0"/>
    <w:rsid w:val="00B00438"/>
    <w:rsid w:val="00B00542"/>
    <w:rsid w:val="00B00769"/>
    <w:rsid w:val="00B0086E"/>
    <w:rsid w:val="00B01154"/>
    <w:rsid w:val="00B01299"/>
    <w:rsid w:val="00B014F0"/>
    <w:rsid w:val="00B01855"/>
    <w:rsid w:val="00B01C53"/>
    <w:rsid w:val="00B01D24"/>
    <w:rsid w:val="00B01E5F"/>
    <w:rsid w:val="00B02ADD"/>
    <w:rsid w:val="00B02DF4"/>
    <w:rsid w:val="00B0309F"/>
    <w:rsid w:val="00B03152"/>
    <w:rsid w:val="00B03C37"/>
    <w:rsid w:val="00B040B4"/>
    <w:rsid w:val="00B04916"/>
    <w:rsid w:val="00B04C6F"/>
    <w:rsid w:val="00B04E08"/>
    <w:rsid w:val="00B04FE1"/>
    <w:rsid w:val="00B0538B"/>
    <w:rsid w:val="00B053C8"/>
    <w:rsid w:val="00B054EB"/>
    <w:rsid w:val="00B059A0"/>
    <w:rsid w:val="00B05B87"/>
    <w:rsid w:val="00B05E93"/>
    <w:rsid w:val="00B06103"/>
    <w:rsid w:val="00B06972"/>
    <w:rsid w:val="00B06BE3"/>
    <w:rsid w:val="00B06DC9"/>
    <w:rsid w:val="00B07128"/>
    <w:rsid w:val="00B0718C"/>
    <w:rsid w:val="00B07BB4"/>
    <w:rsid w:val="00B10584"/>
    <w:rsid w:val="00B1079B"/>
    <w:rsid w:val="00B10AA3"/>
    <w:rsid w:val="00B1197C"/>
    <w:rsid w:val="00B11C8E"/>
    <w:rsid w:val="00B1216F"/>
    <w:rsid w:val="00B125E8"/>
    <w:rsid w:val="00B127BF"/>
    <w:rsid w:val="00B127F3"/>
    <w:rsid w:val="00B12914"/>
    <w:rsid w:val="00B12F64"/>
    <w:rsid w:val="00B13777"/>
    <w:rsid w:val="00B14D0F"/>
    <w:rsid w:val="00B14F69"/>
    <w:rsid w:val="00B1551D"/>
    <w:rsid w:val="00B1583D"/>
    <w:rsid w:val="00B16EB8"/>
    <w:rsid w:val="00B1701F"/>
    <w:rsid w:val="00B1742B"/>
    <w:rsid w:val="00B178E0"/>
    <w:rsid w:val="00B17BF9"/>
    <w:rsid w:val="00B17C05"/>
    <w:rsid w:val="00B17D7D"/>
    <w:rsid w:val="00B205B9"/>
    <w:rsid w:val="00B208BD"/>
    <w:rsid w:val="00B20D02"/>
    <w:rsid w:val="00B21320"/>
    <w:rsid w:val="00B21707"/>
    <w:rsid w:val="00B2257B"/>
    <w:rsid w:val="00B22668"/>
    <w:rsid w:val="00B22BAA"/>
    <w:rsid w:val="00B23683"/>
    <w:rsid w:val="00B238B5"/>
    <w:rsid w:val="00B23976"/>
    <w:rsid w:val="00B23FAB"/>
    <w:rsid w:val="00B24406"/>
    <w:rsid w:val="00B24E8F"/>
    <w:rsid w:val="00B2505E"/>
    <w:rsid w:val="00B253D4"/>
    <w:rsid w:val="00B26009"/>
    <w:rsid w:val="00B273BD"/>
    <w:rsid w:val="00B27B01"/>
    <w:rsid w:val="00B27B2D"/>
    <w:rsid w:val="00B3031B"/>
    <w:rsid w:val="00B303E1"/>
    <w:rsid w:val="00B30D38"/>
    <w:rsid w:val="00B30E3E"/>
    <w:rsid w:val="00B3103D"/>
    <w:rsid w:val="00B310B4"/>
    <w:rsid w:val="00B31353"/>
    <w:rsid w:val="00B3135A"/>
    <w:rsid w:val="00B31DFD"/>
    <w:rsid w:val="00B3276F"/>
    <w:rsid w:val="00B329F7"/>
    <w:rsid w:val="00B32D34"/>
    <w:rsid w:val="00B338E1"/>
    <w:rsid w:val="00B3397D"/>
    <w:rsid w:val="00B33A16"/>
    <w:rsid w:val="00B33A3D"/>
    <w:rsid w:val="00B33B81"/>
    <w:rsid w:val="00B33C16"/>
    <w:rsid w:val="00B33C76"/>
    <w:rsid w:val="00B33D7D"/>
    <w:rsid w:val="00B35055"/>
    <w:rsid w:val="00B355E4"/>
    <w:rsid w:val="00B35672"/>
    <w:rsid w:val="00B35679"/>
    <w:rsid w:val="00B35691"/>
    <w:rsid w:val="00B365F5"/>
    <w:rsid w:val="00B366FC"/>
    <w:rsid w:val="00B367E7"/>
    <w:rsid w:val="00B36B26"/>
    <w:rsid w:val="00B37BAD"/>
    <w:rsid w:val="00B37C30"/>
    <w:rsid w:val="00B405EB"/>
    <w:rsid w:val="00B40A5F"/>
    <w:rsid w:val="00B40B5E"/>
    <w:rsid w:val="00B40F84"/>
    <w:rsid w:val="00B4167A"/>
    <w:rsid w:val="00B4178E"/>
    <w:rsid w:val="00B4226C"/>
    <w:rsid w:val="00B423CC"/>
    <w:rsid w:val="00B43888"/>
    <w:rsid w:val="00B441B9"/>
    <w:rsid w:val="00B442FA"/>
    <w:rsid w:val="00B4445B"/>
    <w:rsid w:val="00B449DE"/>
    <w:rsid w:val="00B44B62"/>
    <w:rsid w:val="00B44FF6"/>
    <w:rsid w:val="00B4508F"/>
    <w:rsid w:val="00B45C17"/>
    <w:rsid w:val="00B45DC3"/>
    <w:rsid w:val="00B468F4"/>
    <w:rsid w:val="00B46B42"/>
    <w:rsid w:val="00B46C26"/>
    <w:rsid w:val="00B47220"/>
    <w:rsid w:val="00B4727E"/>
    <w:rsid w:val="00B47345"/>
    <w:rsid w:val="00B4790B"/>
    <w:rsid w:val="00B47EC2"/>
    <w:rsid w:val="00B47F3B"/>
    <w:rsid w:val="00B500DA"/>
    <w:rsid w:val="00B508B0"/>
    <w:rsid w:val="00B5091C"/>
    <w:rsid w:val="00B51320"/>
    <w:rsid w:val="00B51C39"/>
    <w:rsid w:val="00B51ED7"/>
    <w:rsid w:val="00B522B6"/>
    <w:rsid w:val="00B52963"/>
    <w:rsid w:val="00B52DF1"/>
    <w:rsid w:val="00B5354E"/>
    <w:rsid w:val="00B5403B"/>
    <w:rsid w:val="00B5410A"/>
    <w:rsid w:val="00B54442"/>
    <w:rsid w:val="00B548A2"/>
    <w:rsid w:val="00B54B90"/>
    <w:rsid w:val="00B54C5C"/>
    <w:rsid w:val="00B54D90"/>
    <w:rsid w:val="00B55519"/>
    <w:rsid w:val="00B557B0"/>
    <w:rsid w:val="00B56AB3"/>
    <w:rsid w:val="00B572E8"/>
    <w:rsid w:val="00B57498"/>
    <w:rsid w:val="00B578FA"/>
    <w:rsid w:val="00B5793A"/>
    <w:rsid w:val="00B57E16"/>
    <w:rsid w:val="00B57EE4"/>
    <w:rsid w:val="00B60665"/>
    <w:rsid w:val="00B607C1"/>
    <w:rsid w:val="00B60802"/>
    <w:rsid w:val="00B60819"/>
    <w:rsid w:val="00B609E1"/>
    <w:rsid w:val="00B610D5"/>
    <w:rsid w:val="00B61206"/>
    <w:rsid w:val="00B62245"/>
    <w:rsid w:val="00B62916"/>
    <w:rsid w:val="00B62EB4"/>
    <w:rsid w:val="00B63200"/>
    <w:rsid w:val="00B63427"/>
    <w:rsid w:val="00B6381D"/>
    <w:rsid w:val="00B639F6"/>
    <w:rsid w:val="00B63B67"/>
    <w:rsid w:val="00B643B2"/>
    <w:rsid w:val="00B645E5"/>
    <w:rsid w:val="00B646C2"/>
    <w:rsid w:val="00B64E15"/>
    <w:rsid w:val="00B64F8A"/>
    <w:rsid w:val="00B655BE"/>
    <w:rsid w:val="00B6677B"/>
    <w:rsid w:val="00B669C6"/>
    <w:rsid w:val="00B66A17"/>
    <w:rsid w:val="00B66B98"/>
    <w:rsid w:val="00B66D41"/>
    <w:rsid w:val="00B670B3"/>
    <w:rsid w:val="00B6720F"/>
    <w:rsid w:val="00B675BF"/>
    <w:rsid w:val="00B6763D"/>
    <w:rsid w:val="00B67CB9"/>
    <w:rsid w:val="00B702FB"/>
    <w:rsid w:val="00B7038C"/>
    <w:rsid w:val="00B703F8"/>
    <w:rsid w:val="00B704D7"/>
    <w:rsid w:val="00B70746"/>
    <w:rsid w:val="00B71280"/>
    <w:rsid w:val="00B718C9"/>
    <w:rsid w:val="00B71B2B"/>
    <w:rsid w:val="00B72D73"/>
    <w:rsid w:val="00B72E69"/>
    <w:rsid w:val="00B72EAF"/>
    <w:rsid w:val="00B73436"/>
    <w:rsid w:val="00B73B64"/>
    <w:rsid w:val="00B74831"/>
    <w:rsid w:val="00B7483A"/>
    <w:rsid w:val="00B74AAC"/>
    <w:rsid w:val="00B74CC6"/>
    <w:rsid w:val="00B75209"/>
    <w:rsid w:val="00B75C2D"/>
    <w:rsid w:val="00B764C3"/>
    <w:rsid w:val="00B767F8"/>
    <w:rsid w:val="00B769A9"/>
    <w:rsid w:val="00B77299"/>
    <w:rsid w:val="00B777C1"/>
    <w:rsid w:val="00B778BC"/>
    <w:rsid w:val="00B8015C"/>
    <w:rsid w:val="00B809FA"/>
    <w:rsid w:val="00B80C0D"/>
    <w:rsid w:val="00B80D30"/>
    <w:rsid w:val="00B80E89"/>
    <w:rsid w:val="00B81350"/>
    <w:rsid w:val="00B815F5"/>
    <w:rsid w:val="00B81AB2"/>
    <w:rsid w:val="00B81EF2"/>
    <w:rsid w:val="00B833EF"/>
    <w:rsid w:val="00B8360B"/>
    <w:rsid w:val="00B83AA7"/>
    <w:rsid w:val="00B83AEB"/>
    <w:rsid w:val="00B84121"/>
    <w:rsid w:val="00B84472"/>
    <w:rsid w:val="00B84595"/>
    <w:rsid w:val="00B84CF7"/>
    <w:rsid w:val="00B85568"/>
    <w:rsid w:val="00B85D9E"/>
    <w:rsid w:val="00B85FD0"/>
    <w:rsid w:val="00B85FED"/>
    <w:rsid w:val="00B86155"/>
    <w:rsid w:val="00B8695F"/>
    <w:rsid w:val="00B86964"/>
    <w:rsid w:val="00B871A1"/>
    <w:rsid w:val="00B87716"/>
    <w:rsid w:val="00B87A98"/>
    <w:rsid w:val="00B87CE0"/>
    <w:rsid w:val="00B87D2D"/>
    <w:rsid w:val="00B87D4E"/>
    <w:rsid w:val="00B908B1"/>
    <w:rsid w:val="00B90B0F"/>
    <w:rsid w:val="00B91B0D"/>
    <w:rsid w:val="00B92081"/>
    <w:rsid w:val="00B926F9"/>
    <w:rsid w:val="00B92888"/>
    <w:rsid w:val="00B92E52"/>
    <w:rsid w:val="00B93208"/>
    <w:rsid w:val="00B93D40"/>
    <w:rsid w:val="00B941C8"/>
    <w:rsid w:val="00B94C5D"/>
    <w:rsid w:val="00B95296"/>
    <w:rsid w:val="00B9566E"/>
    <w:rsid w:val="00B95A3A"/>
    <w:rsid w:val="00B95A75"/>
    <w:rsid w:val="00B95AE0"/>
    <w:rsid w:val="00B95E04"/>
    <w:rsid w:val="00B960E1"/>
    <w:rsid w:val="00B967E0"/>
    <w:rsid w:val="00B96DBA"/>
    <w:rsid w:val="00B97259"/>
    <w:rsid w:val="00B9785C"/>
    <w:rsid w:val="00B97EED"/>
    <w:rsid w:val="00BA0194"/>
    <w:rsid w:val="00BA024C"/>
    <w:rsid w:val="00BA099B"/>
    <w:rsid w:val="00BA09CA"/>
    <w:rsid w:val="00BA0DEE"/>
    <w:rsid w:val="00BA1603"/>
    <w:rsid w:val="00BA275B"/>
    <w:rsid w:val="00BA291E"/>
    <w:rsid w:val="00BA2FE4"/>
    <w:rsid w:val="00BA3568"/>
    <w:rsid w:val="00BA3700"/>
    <w:rsid w:val="00BA4876"/>
    <w:rsid w:val="00BA598D"/>
    <w:rsid w:val="00BA5D8A"/>
    <w:rsid w:val="00BA602D"/>
    <w:rsid w:val="00BA6202"/>
    <w:rsid w:val="00BA63ED"/>
    <w:rsid w:val="00BA72D1"/>
    <w:rsid w:val="00BA72D6"/>
    <w:rsid w:val="00BA74B7"/>
    <w:rsid w:val="00BA77EF"/>
    <w:rsid w:val="00BA7856"/>
    <w:rsid w:val="00BA78BF"/>
    <w:rsid w:val="00BA7C7D"/>
    <w:rsid w:val="00BA7E2D"/>
    <w:rsid w:val="00BB04CD"/>
    <w:rsid w:val="00BB0B9F"/>
    <w:rsid w:val="00BB0C59"/>
    <w:rsid w:val="00BB0CCF"/>
    <w:rsid w:val="00BB0E77"/>
    <w:rsid w:val="00BB101C"/>
    <w:rsid w:val="00BB1911"/>
    <w:rsid w:val="00BB1E48"/>
    <w:rsid w:val="00BB1FF5"/>
    <w:rsid w:val="00BB2711"/>
    <w:rsid w:val="00BB29CB"/>
    <w:rsid w:val="00BB3103"/>
    <w:rsid w:val="00BB333D"/>
    <w:rsid w:val="00BB3428"/>
    <w:rsid w:val="00BB3E7D"/>
    <w:rsid w:val="00BB42AE"/>
    <w:rsid w:val="00BB4AA4"/>
    <w:rsid w:val="00BB52A9"/>
    <w:rsid w:val="00BB52B7"/>
    <w:rsid w:val="00BB5B9B"/>
    <w:rsid w:val="00BB5DA5"/>
    <w:rsid w:val="00BB6152"/>
    <w:rsid w:val="00BB61AD"/>
    <w:rsid w:val="00BB69EA"/>
    <w:rsid w:val="00BB7110"/>
    <w:rsid w:val="00BC0EAA"/>
    <w:rsid w:val="00BC140B"/>
    <w:rsid w:val="00BC1B4B"/>
    <w:rsid w:val="00BC1D07"/>
    <w:rsid w:val="00BC203E"/>
    <w:rsid w:val="00BC2126"/>
    <w:rsid w:val="00BC234B"/>
    <w:rsid w:val="00BC288B"/>
    <w:rsid w:val="00BC29EE"/>
    <w:rsid w:val="00BC3163"/>
    <w:rsid w:val="00BC3898"/>
    <w:rsid w:val="00BC3D44"/>
    <w:rsid w:val="00BC3D66"/>
    <w:rsid w:val="00BC3D85"/>
    <w:rsid w:val="00BC4995"/>
    <w:rsid w:val="00BC49D6"/>
    <w:rsid w:val="00BC50DC"/>
    <w:rsid w:val="00BC5D46"/>
    <w:rsid w:val="00BC5FA8"/>
    <w:rsid w:val="00BC63A0"/>
    <w:rsid w:val="00BC6868"/>
    <w:rsid w:val="00BC6C8E"/>
    <w:rsid w:val="00BC6DCA"/>
    <w:rsid w:val="00BC6F8D"/>
    <w:rsid w:val="00BC7122"/>
    <w:rsid w:val="00BC7A3B"/>
    <w:rsid w:val="00BD0AB2"/>
    <w:rsid w:val="00BD0DF7"/>
    <w:rsid w:val="00BD119B"/>
    <w:rsid w:val="00BD124C"/>
    <w:rsid w:val="00BD147A"/>
    <w:rsid w:val="00BD18A2"/>
    <w:rsid w:val="00BD18E2"/>
    <w:rsid w:val="00BD19D6"/>
    <w:rsid w:val="00BD19F0"/>
    <w:rsid w:val="00BD1AC0"/>
    <w:rsid w:val="00BD1CA1"/>
    <w:rsid w:val="00BD1CD7"/>
    <w:rsid w:val="00BD1F83"/>
    <w:rsid w:val="00BD26CF"/>
    <w:rsid w:val="00BD2DB5"/>
    <w:rsid w:val="00BD2EE2"/>
    <w:rsid w:val="00BD3374"/>
    <w:rsid w:val="00BD35CE"/>
    <w:rsid w:val="00BD3C91"/>
    <w:rsid w:val="00BD46CE"/>
    <w:rsid w:val="00BD4953"/>
    <w:rsid w:val="00BD4A90"/>
    <w:rsid w:val="00BD4BBB"/>
    <w:rsid w:val="00BD5011"/>
    <w:rsid w:val="00BD50D3"/>
    <w:rsid w:val="00BD5E07"/>
    <w:rsid w:val="00BD5F08"/>
    <w:rsid w:val="00BD6B8F"/>
    <w:rsid w:val="00BD6E1C"/>
    <w:rsid w:val="00BD6F67"/>
    <w:rsid w:val="00BD7059"/>
    <w:rsid w:val="00BD7190"/>
    <w:rsid w:val="00BD7899"/>
    <w:rsid w:val="00BE0608"/>
    <w:rsid w:val="00BE0629"/>
    <w:rsid w:val="00BE0815"/>
    <w:rsid w:val="00BE1943"/>
    <w:rsid w:val="00BE1C8D"/>
    <w:rsid w:val="00BE1DB4"/>
    <w:rsid w:val="00BE2040"/>
    <w:rsid w:val="00BE2216"/>
    <w:rsid w:val="00BE2630"/>
    <w:rsid w:val="00BE2903"/>
    <w:rsid w:val="00BE2977"/>
    <w:rsid w:val="00BE2C6C"/>
    <w:rsid w:val="00BE2E75"/>
    <w:rsid w:val="00BE3396"/>
    <w:rsid w:val="00BE37FE"/>
    <w:rsid w:val="00BE408A"/>
    <w:rsid w:val="00BE4CA7"/>
    <w:rsid w:val="00BE4F81"/>
    <w:rsid w:val="00BE63DD"/>
    <w:rsid w:val="00BE65CC"/>
    <w:rsid w:val="00BE6920"/>
    <w:rsid w:val="00BE7159"/>
    <w:rsid w:val="00BE71D9"/>
    <w:rsid w:val="00BE735D"/>
    <w:rsid w:val="00BE73AA"/>
    <w:rsid w:val="00BF0341"/>
    <w:rsid w:val="00BF0BCA"/>
    <w:rsid w:val="00BF1556"/>
    <w:rsid w:val="00BF172F"/>
    <w:rsid w:val="00BF1929"/>
    <w:rsid w:val="00BF2266"/>
    <w:rsid w:val="00BF234D"/>
    <w:rsid w:val="00BF3366"/>
    <w:rsid w:val="00BF34F0"/>
    <w:rsid w:val="00BF3948"/>
    <w:rsid w:val="00BF3F6E"/>
    <w:rsid w:val="00BF47CC"/>
    <w:rsid w:val="00BF4CD1"/>
    <w:rsid w:val="00BF53A0"/>
    <w:rsid w:val="00BF5B1C"/>
    <w:rsid w:val="00BF718A"/>
    <w:rsid w:val="00BF77CA"/>
    <w:rsid w:val="00C004AB"/>
    <w:rsid w:val="00C00AA9"/>
    <w:rsid w:val="00C01261"/>
    <w:rsid w:val="00C01452"/>
    <w:rsid w:val="00C01574"/>
    <w:rsid w:val="00C0182F"/>
    <w:rsid w:val="00C01BD6"/>
    <w:rsid w:val="00C028BF"/>
    <w:rsid w:val="00C03896"/>
    <w:rsid w:val="00C03DB0"/>
    <w:rsid w:val="00C04DD7"/>
    <w:rsid w:val="00C0552A"/>
    <w:rsid w:val="00C05A79"/>
    <w:rsid w:val="00C05F39"/>
    <w:rsid w:val="00C05FAF"/>
    <w:rsid w:val="00C0617B"/>
    <w:rsid w:val="00C06329"/>
    <w:rsid w:val="00C063DC"/>
    <w:rsid w:val="00C06412"/>
    <w:rsid w:val="00C068AC"/>
    <w:rsid w:val="00C06A4A"/>
    <w:rsid w:val="00C06C55"/>
    <w:rsid w:val="00C06F8A"/>
    <w:rsid w:val="00C07296"/>
    <w:rsid w:val="00C07361"/>
    <w:rsid w:val="00C07A48"/>
    <w:rsid w:val="00C07CF4"/>
    <w:rsid w:val="00C07DB6"/>
    <w:rsid w:val="00C10191"/>
    <w:rsid w:val="00C104EB"/>
    <w:rsid w:val="00C10FF1"/>
    <w:rsid w:val="00C11AA1"/>
    <w:rsid w:val="00C11CCB"/>
    <w:rsid w:val="00C11CD3"/>
    <w:rsid w:val="00C12DB5"/>
    <w:rsid w:val="00C132F2"/>
    <w:rsid w:val="00C13879"/>
    <w:rsid w:val="00C14079"/>
    <w:rsid w:val="00C143D1"/>
    <w:rsid w:val="00C1471C"/>
    <w:rsid w:val="00C14F07"/>
    <w:rsid w:val="00C15282"/>
    <w:rsid w:val="00C16079"/>
    <w:rsid w:val="00C16290"/>
    <w:rsid w:val="00C16557"/>
    <w:rsid w:val="00C16717"/>
    <w:rsid w:val="00C16FC5"/>
    <w:rsid w:val="00C170C2"/>
    <w:rsid w:val="00C171F2"/>
    <w:rsid w:val="00C2040E"/>
    <w:rsid w:val="00C207B8"/>
    <w:rsid w:val="00C2084C"/>
    <w:rsid w:val="00C20ECC"/>
    <w:rsid w:val="00C21267"/>
    <w:rsid w:val="00C216A0"/>
    <w:rsid w:val="00C216C5"/>
    <w:rsid w:val="00C2180F"/>
    <w:rsid w:val="00C21B15"/>
    <w:rsid w:val="00C21BD7"/>
    <w:rsid w:val="00C21ECF"/>
    <w:rsid w:val="00C21EFA"/>
    <w:rsid w:val="00C2222F"/>
    <w:rsid w:val="00C22C27"/>
    <w:rsid w:val="00C22F9B"/>
    <w:rsid w:val="00C236AC"/>
    <w:rsid w:val="00C239DB"/>
    <w:rsid w:val="00C241EE"/>
    <w:rsid w:val="00C24555"/>
    <w:rsid w:val="00C24EC5"/>
    <w:rsid w:val="00C24F75"/>
    <w:rsid w:val="00C252C4"/>
    <w:rsid w:val="00C256C9"/>
    <w:rsid w:val="00C2603F"/>
    <w:rsid w:val="00C261C7"/>
    <w:rsid w:val="00C265A4"/>
    <w:rsid w:val="00C27ECE"/>
    <w:rsid w:val="00C30503"/>
    <w:rsid w:val="00C3121D"/>
    <w:rsid w:val="00C318E1"/>
    <w:rsid w:val="00C3194C"/>
    <w:rsid w:val="00C31E20"/>
    <w:rsid w:val="00C31E78"/>
    <w:rsid w:val="00C3202D"/>
    <w:rsid w:val="00C3267D"/>
    <w:rsid w:val="00C329CF"/>
    <w:rsid w:val="00C32C8B"/>
    <w:rsid w:val="00C33BDF"/>
    <w:rsid w:val="00C33CA1"/>
    <w:rsid w:val="00C33DBD"/>
    <w:rsid w:val="00C33EB7"/>
    <w:rsid w:val="00C33EE5"/>
    <w:rsid w:val="00C34EBA"/>
    <w:rsid w:val="00C34EF0"/>
    <w:rsid w:val="00C35183"/>
    <w:rsid w:val="00C35A68"/>
    <w:rsid w:val="00C35C20"/>
    <w:rsid w:val="00C36697"/>
    <w:rsid w:val="00C36950"/>
    <w:rsid w:val="00C36D58"/>
    <w:rsid w:val="00C3711D"/>
    <w:rsid w:val="00C37842"/>
    <w:rsid w:val="00C37EDB"/>
    <w:rsid w:val="00C4000C"/>
    <w:rsid w:val="00C418DE"/>
    <w:rsid w:val="00C41C87"/>
    <w:rsid w:val="00C41C9D"/>
    <w:rsid w:val="00C41DFC"/>
    <w:rsid w:val="00C41F9F"/>
    <w:rsid w:val="00C426E2"/>
    <w:rsid w:val="00C43441"/>
    <w:rsid w:val="00C43772"/>
    <w:rsid w:val="00C439A8"/>
    <w:rsid w:val="00C44043"/>
    <w:rsid w:val="00C44704"/>
    <w:rsid w:val="00C448E4"/>
    <w:rsid w:val="00C45FFE"/>
    <w:rsid w:val="00C4658F"/>
    <w:rsid w:val="00C46FDF"/>
    <w:rsid w:val="00C4747C"/>
    <w:rsid w:val="00C50241"/>
    <w:rsid w:val="00C50F47"/>
    <w:rsid w:val="00C510FA"/>
    <w:rsid w:val="00C51465"/>
    <w:rsid w:val="00C5148B"/>
    <w:rsid w:val="00C5189A"/>
    <w:rsid w:val="00C51ACF"/>
    <w:rsid w:val="00C51C64"/>
    <w:rsid w:val="00C52486"/>
    <w:rsid w:val="00C52A43"/>
    <w:rsid w:val="00C52B2A"/>
    <w:rsid w:val="00C52CA8"/>
    <w:rsid w:val="00C5307F"/>
    <w:rsid w:val="00C53711"/>
    <w:rsid w:val="00C538D7"/>
    <w:rsid w:val="00C53BA9"/>
    <w:rsid w:val="00C53C1B"/>
    <w:rsid w:val="00C53FD8"/>
    <w:rsid w:val="00C540B8"/>
    <w:rsid w:val="00C54370"/>
    <w:rsid w:val="00C54E97"/>
    <w:rsid w:val="00C5502D"/>
    <w:rsid w:val="00C55133"/>
    <w:rsid w:val="00C553B7"/>
    <w:rsid w:val="00C55570"/>
    <w:rsid w:val="00C55D8B"/>
    <w:rsid w:val="00C5617E"/>
    <w:rsid w:val="00C5620C"/>
    <w:rsid w:val="00C56224"/>
    <w:rsid w:val="00C56BBE"/>
    <w:rsid w:val="00C56C6F"/>
    <w:rsid w:val="00C57BC4"/>
    <w:rsid w:val="00C602DE"/>
    <w:rsid w:val="00C60580"/>
    <w:rsid w:val="00C60959"/>
    <w:rsid w:val="00C6111A"/>
    <w:rsid w:val="00C61418"/>
    <w:rsid w:val="00C614C5"/>
    <w:rsid w:val="00C6196F"/>
    <w:rsid w:val="00C61A16"/>
    <w:rsid w:val="00C61F4B"/>
    <w:rsid w:val="00C62144"/>
    <w:rsid w:val="00C6257E"/>
    <w:rsid w:val="00C62C65"/>
    <w:rsid w:val="00C63195"/>
    <w:rsid w:val="00C636CC"/>
    <w:rsid w:val="00C637C7"/>
    <w:rsid w:val="00C63A00"/>
    <w:rsid w:val="00C63C89"/>
    <w:rsid w:val="00C63DEF"/>
    <w:rsid w:val="00C63F5B"/>
    <w:rsid w:val="00C64631"/>
    <w:rsid w:val="00C648CC"/>
    <w:rsid w:val="00C649C5"/>
    <w:rsid w:val="00C64BB4"/>
    <w:rsid w:val="00C64F17"/>
    <w:rsid w:val="00C65037"/>
    <w:rsid w:val="00C65814"/>
    <w:rsid w:val="00C658FA"/>
    <w:rsid w:val="00C65CBA"/>
    <w:rsid w:val="00C6695C"/>
    <w:rsid w:val="00C66A66"/>
    <w:rsid w:val="00C679E2"/>
    <w:rsid w:val="00C702FF"/>
    <w:rsid w:val="00C709E5"/>
    <w:rsid w:val="00C712FC"/>
    <w:rsid w:val="00C713F4"/>
    <w:rsid w:val="00C71517"/>
    <w:rsid w:val="00C71534"/>
    <w:rsid w:val="00C71AD6"/>
    <w:rsid w:val="00C72193"/>
    <w:rsid w:val="00C722DD"/>
    <w:rsid w:val="00C73095"/>
    <w:rsid w:val="00C7339C"/>
    <w:rsid w:val="00C7348F"/>
    <w:rsid w:val="00C73AC8"/>
    <w:rsid w:val="00C73DD4"/>
    <w:rsid w:val="00C73F4B"/>
    <w:rsid w:val="00C74312"/>
    <w:rsid w:val="00C744B1"/>
    <w:rsid w:val="00C74614"/>
    <w:rsid w:val="00C746D9"/>
    <w:rsid w:val="00C74754"/>
    <w:rsid w:val="00C74BAC"/>
    <w:rsid w:val="00C7528D"/>
    <w:rsid w:val="00C759FD"/>
    <w:rsid w:val="00C75D12"/>
    <w:rsid w:val="00C765CC"/>
    <w:rsid w:val="00C76B02"/>
    <w:rsid w:val="00C76B16"/>
    <w:rsid w:val="00C76FF3"/>
    <w:rsid w:val="00C77692"/>
    <w:rsid w:val="00C776C2"/>
    <w:rsid w:val="00C80302"/>
    <w:rsid w:val="00C80494"/>
    <w:rsid w:val="00C80D46"/>
    <w:rsid w:val="00C80D48"/>
    <w:rsid w:val="00C812D4"/>
    <w:rsid w:val="00C817D2"/>
    <w:rsid w:val="00C82088"/>
    <w:rsid w:val="00C821CA"/>
    <w:rsid w:val="00C822C6"/>
    <w:rsid w:val="00C82442"/>
    <w:rsid w:val="00C8284F"/>
    <w:rsid w:val="00C82A6F"/>
    <w:rsid w:val="00C82F77"/>
    <w:rsid w:val="00C83109"/>
    <w:rsid w:val="00C83560"/>
    <w:rsid w:val="00C83769"/>
    <w:rsid w:val="00C83A9D"/>
    <w:rsid w:val="00C845A3"/>
    <w:rsid w:val="00C84DD3"/>
    <w:rsid w:val="00C8540C"/>
    <w:rsid w:val="00C856AA"/>
    <w:rsid w:val="00C85A2F"/>
    <w:rsid w:val="00C85BEA"/>
    <w:rsid w:val="00C86C1C"/>
    <w:rsid w:val="00C87B09"/>
    <w:rsid w:val="00C87B24"/>
    <w:rsid w:val="00C87D23"/>
    <w:rsid w:val="00C90293"/>
    <w:rsid w:val="00C9049D"/>
    <w:rsid w:val="00C90A00"/>
    <w:rsid w:val="00C91DDE"/>
    <w:rsid w:val="00C921E2"/>
    <w:rsid w:val="00C92644"/>
    <w:rsid w:val="00C92832"/>
    <w:rsid w:val="00C928DA"/>
    <w:rsid w:val="00C92909"/>
    <w:rsid w:val="00C92A52"/>
    <w:rsid w:val="00C93442"/>
    <w:rsid w:val="00C93C6D"/>
    <w:rsid w:val="00C945CB"/>
    <w:rsid w:val="00C94B3E"/>
    <w:rsid w:val="00C95A94"/>
    <w:rsid w:val="00C95AB9"/>
    <w:rsid w:val="00C95C3E"/>
    <w:rsid w:val="00C95DA7"/>
    <w:rsid w:val="00C95DCA"/>
    <w:rsid w:val="00C95EB8"/>
    <w:rsid w:val="00C96036"/>
    <w:rsid w:val="00C96086"/>
    <w:rsid w:val="00C960C9"/>
    <w:rsid w:val="00C964B4"/>
    <w:rsid w:val="00C9663D"/>
    <w:rsid w:val="00C96682"/>
    <w:rsid w:val="00C97691"/>
    <w:rsid w:val="00C97D10"/>
    <w:rsid w:val="00CA06F8"/>
    <w:rsid w:val="00CA0864"/>
    <w:rsid w:val="00CA08C7"/>
    <w:rsid w:val="00CA0A5F"/>
    <w:rsid w:val="00CA0B3A"/>
    <w:rsid w:val="00CA1133"/>
    <w:rsid w:val="00CA1557"/>
    <w:rsid w:val="00CA1B05"/>
    <w:rsid w:val="00CA1CC4"/>
    <w:rsid w:val="00CA259E"/>
    <w:rsid w:val="00CA349B"/>
    <w:rsid w:val="00CA3773"/>
    <w:rsid w:val="00CA3F89"/>
    <w:rsid w:val="00CA41CC"/>
    <w:rsid w:val="00CA45DD"/>
    <w:rsid w:val="00CA4C46"/>
    <w:rsid w:val="00CA503A"/>
    <w:rsid w:val="00CA572F"/>
    <w:rsid w:val="00CA5767"/>
    <w:rsid w:val="00CA5D83"/>
    <w:rsid w:val="00CA676C"/>
    <w:rsid w:val="00CA6C90"/>
    <w:rsid w:val="00CA6E64"/>
    <w:rsid w:val="00CA6FF2"/>
    <w:rsid w:val="00CA7149"/>
    <w:rsid w:val="00CA759D"/>
    <w:rsid w:val="00CA7674"/>
    <w:rsid w:val="00CA7758"/>
    <w:rsid w:val="00CA976D"/>
    <w:rsid w:val="00CB04C4"/>
    <w:rsid w:val="00CB06F7"/>
    <w:rsid w:val="00CB0ABD"/>
    <w:rsid w:val="00CB0D4A"/>
    <w:rsid w:val="00CB140B"/>
    <w:rsid w:val="00CB208A"/>
    <w:rsid w:val="00CB2302"/>
    <w:rsid w:val="00CB237A"/>
    <w:rsid w:val="00CB23C1"/>
    <w:rsid w:val="00CB2513"/>
    <w:rsid w:val="00CB2CCF"/>
    <w:rsid w:val="00CB2E34"/>
    <w:rsid w:val="00CB4162"/>
    <w:rsid w:val="00CB4300"/>
    <w:rsid w:val="00CB4329"/>
    <w:rsid w:val="00CB4B4C"/>
    <w:rsid w:val="00CB5E4A"/>
    <w:rsid w:val="00CB6224"/>
    <w:rsid w:val="00CB62E4"/>
    <w:rsid w:val="00CB6520"/>
    <w:rsid w:val="00CB6AC4"/>
    <w:rsid w:val="00CB6EDC"/>
    <w:rsid w:val="00CB7AED"/>
    <w:rsid w:val="00CB7CD1"/>
    <w:rsid w:val="00CB7D05"/>
    <w:rsid w:val="00CC017B"/>
    <w:rsid w:val="00CC04F1"/>
    <w:rsid w:val="00CC096C"/>
    <w:rsid w:val="00CC13BD"/>
    <w:rsid w:val="00CC14C8"/>
    <w:rsid w:val="00CC15BA"/>
    <w:rsid w:val="00CC1664"/>
    <w:rsid w:val="00CC1CFC"/>
    <w:rsid w:val="00CC21B0"/>
    <w:rsid w:val="00CC2800"/>
    <w:rsid w:val="00CC2C84"/>
    <w:rsid w:val="00CC30D3"/>
    <w:rsid w:val="00CC31ED"/>
    <w:rsid w:val="00CC3F55"/>
    <w:rsid w:val="00CC3F7D"/>
    <w:rsid w:val="00CC470A"/>
    <w:rsid w:val="00CC53E5"/>
    <w:rsid w:val="00CC573C"/>
    <w:rsid w:val="00CC57D8"/>
    <w:rsid w:val="00CC5B8E"/>
    <w:rsid w:val="00CC5EF7"/>
    <w:rsid w:val="00CC63D7"/>
    <w:rsid w:val="00CC6474"/>
    <w:rsid w:val="00CC6708"/>
    <w:rsid w:val="00CC6C6D"/>
    <w:rsid w:val="00CC6E5D"/>
    <w:rsid w:val="00CC76F5"/>
    <w:rsid w:val="00CC7B1D"/>
    <w:rsid w:val="00CC7D73"/>
    <w:rsid w:val="00CD00D3"/>
    <w:rsid w:val="00CD095B"/>
    <w:rsid w:val="00CD0C2A"/>
    <w:rsid w:val="00CD0E89"/>
    <w:rsid w:val="00CD16FA"/>
    <w:rsid w:val="00CD1975"/>
    <w:rsid w:val="00CD1CCA"/>
    <w:rsid w:val="00CD20FF"/>
    <w:rsid w:val="00CD234A"/>
    <w:rsid w:val="00CD2772"/>
    <w:rsid w:val="00CD2A41"/>
    <w:rsid w:val="00CD2EE3"/>
    <w:rsid w:val="00CD300B"/>
    <w:rsid w:val="00CD35F5"/>
    <w:rsid w:val="00CD37A5"/>
    <w:rsid w:val="00CD3C5B"/>
    <w:rsid w:val="00CD3FBA"/>
    <w:rsid w:val="00CD4118"/>
    <w:rsid w:val="00CD4A88"/>
    <w:rsid w:val="00CD50F2"/>
    <w:rsid w:val="00CD5154"/>
    <w:rsid w:val="00CD5205"/>
    <w:rsid w:val="00CD569C"/>
    <w:rsid w:val="00CD5E35"/>
    <w:rsid w:val="00CD6393"/>
    <w:rsid w:val="00CD64A3"/>
    <w:rsid w:val="00CD6B5B"/>
    <w:rsid w:val="00CD6DCA"/>
    <w:rsid w:val="00CD6E06"/>
    <w:rsid w:val="00CD70CD"/>
    <w:rsid w:val="00CD73AA"/>
    <w:rsid w:val="00CD76A6"/>
    <w:rsid w:val="00CD79CC"/>
    <w:rsid w:val="00CD7C22"/>
    <w:rsid w:val="00CD7CAC"/>
    <w:rsid w:val="00CE05BC"/>
    <w:rsid w:val="00CE069F"/>
    <w:rsid w:val="00CE077B"/>
    <w:rsid w:val="00CE08D7"/>
    <w:rsid w:val="00CE0B4A"/>
    <w:rsid w:val="00CE0D73"/>
    <w:rsid w:val="00CE0D89"/>
    <w:rsid w:val="00CE190A"/>
    <w:rsid w:val="00CE1DED"/>
    <w:rsid w:val="00CE2103"/>
    <w:rsid w:val="00CE2898"/>
    <w:rsid w:val="00CE28E0"/>
    <w:rsid w:val="00CE2A03"/>
    <w:rsid w:val="00CE3546"/>
    <w:rsid w:val="00CE4034"/>
    <w:rsid w:val="00CE48CB"/>
    <w:rsid w:val="00CE4A7E"/>
    <w:rsid w:val="00CE4AEA"/>
    <w:rsid w:val="00CE4E9D"/>
    <w:rsid w:val="00CE507A"/>
    <w:rsid w:val="00CE516A"/>
    <w:rsid w:val="00CE51FD"/>
    <w:rsid w:val="00CE5377"/>
    <w:rsid w:val="00CE5A11"/>
    <w:rsid w:val="00CE5AA4"/>
    <w:rsid w:val="00CE5E22"/>
    <w:rsid w:val="00CE60B6"/>
    <w:rsid w:val="00CE6210"/>
    <w:rsid w:val="00CE6B7B"/>
    <w:rsid w:val="00CE72BA"/>
    <w:rsid w:val="00CE75AA"/>
    <w:rsid w:val="00CE79F0"/>
    <w:rsid w:val="00CE7C90"/>
    <w:rsid w:val="00CE7FAD"/>
    <w:rsid w:val="00CF0DA2"/>
    <w:rsid w:val="00CF0E6E"/>
    <w:rsid w:val="00CF1639"/>
    <w:rsid w:val="00CF1646"/>
    <w:rsid w:val="00CF1650"/>
    <w:rsid w:val="00CF1869"/>
    <w:rsid w:val="00CF1A8D"/>
    <w:rsid w:val="00CF26FE"/>
    <w:rsid w:val="00CF2969"/>
    <w:rsid w:val="00CF2E21"/>
    <w:rsid w:val="00CF2FA2"/>
    <w:rsid w:val="00CF332A"/>
    <w:rsid w:val="00CF3A47"/>
    <w:rsid w:val="00CF415C"/>
    <w:rsid w:val="00CF43BC"/>
    <w:rsid w:val="00CF482B"/>
    <w:rsid w:val="00CF4E85"/>
    <w:rsid w:val="00CF4F6E"/>
    <w:rsid w:val="00CF5625"/>
    <w:rsid w:val="00CF5BC5"/>
    <w:rsid w:val="00CF61E7"/>
    <w:rsid w:val="00CF6767"/>
    <w:rsid w:val="00CF69FB"/>
    <w:rsid w:val="00CF6A9B"/>
    <w:rsid w:val="00CF7003"/>
    <w:rsid w:val="00CF7505"/>
    <w:rsid w:val="00CF77D2"/>
    <w:rsid w:val="00CF7ACE"/>
    <w:rsid w:val="00D000EB"/>
    <w:rsid w:val="00D003A9"/>
    <w:rsid w:val="00D00A04"/>
    <w:rsid w:val="00D00DAF"/>
    <w:rsid w:val="00D01957"/>
    <w:rsid w:val="00D01B85"/>
    <w:rsid w:val="00D01C7E"/>
    <w:rsid w:val="00D021F0"/>
    <w:rsid w:val="00D0233B"/>
    <w:rsid w:val="00D02A8A"/>
    <w:rsid w:val="00D02BE7"/>
    <w:rsid w:val="00D02C39"/>
    <w:rsid w:val="00D02CDA"/>
    <w:rsid w:val="00D03209"/>
    <w:rsid w:val="00D034A8"/>
    <w:rsid w:val="00D045EB"/>
    <w:rsid w:val="00D057F8"/>
    <w:rsid w:val="00D06642"/>
    <w:rsid w:val="00D07457"/>
    <w:rsid w:val="00D100AE"/>
    <w:rsid w:val="00D1013C"/>
    <w:rsid w:val="00D10225"/>
    <w:rsid w:val="00D102A6"/>
    <w:rsid w:val="00D10CDC"/>
    <w:rsid w:val="00D10F5C"/>
    <w:rsid w:val="00D113E0"/>
    <w:rsid w:val="00D113EE"/>
    <w:rsid w:val="00D117BF"/>
    <w:rsid w:val="00D1213E"/>
    <w:rsid w:val="00D122B9"/>
    <w:rsid w:val="00D13B9C"/>
    <w:rsid w:val="00D13FDC"/>
    <w:rsid w:val="00D1431B"/>
    <w:rsid w:val="00D14625"/>
    <w:rsid w:val="00D14B38"/>
    <w:rsid w:val="00D14D28"/>
    <w:rsid w:val="00D14DD9"/>
    <w:rsid w:val="00D14F6C"/>
    <w:rsid w:val="00D15954"/>
    <w:rsid w:val="00D15B56"/>
    <w:rsid w:val="00D165E5"/>
    <w:rsid w:val="00D16EC0"/>
    <w:rsid w:val="00D175A0"/>
    <w:rsid w:val="00D178C3"/>
    <w:rsid w:val="00D17D5C"/>
    <w:rsid w:val="00D2025C"/>
    <w:rsid w:val="00D207DE"/>
    <w:rsid w:val="00D20906"/>
    <w:rsid w:val="00D2099B"/>
    <w:rsid w:val="00D20C7A"/>
    <w:rsid w:val="00D20D1E"/>
    <w:rsid w:val="00D20E38"/>
    <w:rsid w:val="00D2265F"/>
    <w:rsid w:val="00D23072"/>
    <w:rsid w:val="00D230C0"/>
    <w:rsid w:val="00D2374E"/>
    <w:rsid w:val="00D23816"/>
    <w:rsid w:val="00D23B9D"/>
    <w:rsid w:val="00D23E5D"/>
    <w:rsid w:val="00D24158"/>
    <w:rsid w:val="00D2449D"/>
    <w:rsid w:val="00D2491A"/>
    <w:rsid w:val="00D24DB6"/>
    <w:rsid w:val="00D254EF"/>
    <w:rsid w:val="00D25C85"/>
    <w:rsid w:val="00D25E36"/>
    <w:rsid w:val="00D2667C"/>
    <w:rsid w:val="00D26A7B"/>
    <w:rsid w:val="00D26DD4"/>
    <w:rsid w:val="00D270D8"/>
    <w:rsid w:val="00D27137"/>
    <w:rsid w:val="00D27197"/>
    <w:rsid w:val="00D27482"/>
    <w:rsid w:val="00D276F3"/>
    <w:rsid w:val="00D27E33"/>
    <w:rsid w:val="00D303DF"/>
    <w:rsid w:val="00D30652"/>
    <w:rsid w:val="00D30A61"/>
    <w:rsid w:val="00D30C27"/>
    <w:rsid w:val="00D3133F"/>
    <w:rsid w:val="00D3151E"/>
    <w:rsid w:val="00D31950"/>
    <w:rsid w:val="00D31DA2"/>
    <w:rsid w:val="00D3223E"/>
    <w:rsid w:val="00D33741"/>
    <w:rsid w:val="00D341F9"/>
    <w:rsid w:val="00D3438D"/>
    <w:rsid w:val="00D34AAF"/>
    <w:rsid w:val="00D35630"/>
    <w:rsid w:val="00D35832"/>
    <w:rsid w:val="00D35906"/>
    <w:rsid w:val="00D35DAC"/>
    <w:rsid w:val="00D3602B"/>
    <w:rsid w:val="00D360B6"/>
    <w:rsid w:val="00D3653E"/>
    <w:rsid w:val="00D37107"/>
    <w:rsid w:val="00D37E01"/>
    <w:rsid w:val="00D37E54"/>
    <w:rsid w:val="00D4087B"/>
    <w:rsid w:val="00D40C40"/>
    <w:rsid w:val="00D40F64"/>
    <w:rsid w:val="00D40FDE"/>
    <w:rsid w:val="00D4132E"/>
    <w:rsid w:val="00D42087"/>
    <w:rsid w:val="00D42A42"/>
    <w:rsid w:val="00D431F0"/>
    <w:rsid w:val="00D432C9"/>
    <w:rsid w:val="00D43484"/>
    <w:rsid w:val="00D43813"/>
    <w:rsid w:val="00D43C75"/>
    <w:rsid w:val="00D442B5"/>
    <w:rsid w:val="00D44A0A"/>
    <w:rsid w:val="00D44BEC"/>
    <w:rsid w:val="00D45270"/>
    <w:rsid w:val="00D453E0"/>
    <w:rsid w:val="00D45431"/>
    <w:rsid w:val="00D45EF0"/>
    <w:rsid w:val="00D4604E"/>
    <w:rsid w:val="00D460CD"/>
    <w:rsid w:val="00D461C9"/>
    <w:rsid w:val="00D46A39"/>
    <w:rsid w:val="00D46DDF"/>
    <w:rsid w:val="00D474BB"/>
    <w:rsid w:val="00D4767A"/>
    <w:rsid w:val="00D477EB"/>
    <w:rsid w:val="00D479BC"/>
    <w:rsid w:val="00D47A06"/>
    <w:rsid w:val="00D50A74"/>
    <w:rsid w:val="00D50EE6"/>
    <w:rsid w:val="00D50F52"/>
    <w:rsid w:val="00D512B8"/>
    <w:rsid w:val="00D5145D"/>
    <w:rsid w:val="00D51ABB"/>
    <w:rsid w:val="00D51C45"/>
    <w:rsid w:val="00D52155"/>
    <w:rsid w:val="00D52494"/>
    <w:rsid w:val="00D5283A"/>
    <w:rsid w:val="00D52998"/>
    <w:rsid w:val="00D53248"/>
    <w:rsid w:val="00D53CF8"/>
    <w:rsid w:val="00D54AA8"/>
    <w:rsid w:val="00D55128"/>
    <w:rsid w:val="00D553B6"/>
    <w:rsid w:val="00D567A2"/>
    <w:rsid w:val="00D568F7"/>
    <w:rsid w:val="00D56929"/>
    <w:rsid w:val="00D570BF"/>
    <w:rsid w:val="00D570CC"/>
    <w:rsid w:val="00D57B99"/>
    <w:rsid w:val="00D57C66"/>
    <w:rsid w:val="00D57FF8"/>
    <w:rsid w:val="00D5EBB6"/>
    <w:rsid w:val="00D602DE"/>
    <w:rsid w:val="00D60BDC"/>
    <w:rsid w:val="00D6113E"/>
    <w:rsid w:val="00D6132F"/>
    <w:rsid w:val="00D6135B"/>
    <w:rsid w:val="00D61A69"/>
    <w:rsid w:val="00D62049"/>
    <w:rsid w:val="00D622BC"/>
    <w:rsid w:val="00D6265C"/>
    <w:rsid w:val="00D636FE"/>
    <w:rsid w:val="00D63FF6"/>
    <w:rsid w:val="00D641EF"/>
    <w:rsid w:val="00D64237"/>
    <w:rsid w:val="00D645B3"/>
    <w:rsid w:val="00D650CC"/>
    <w:rsid w:val="00D65284"/>
    <w:rsid w:val="00D65536"/>
    <w:rsid w:val="00D66956"/>
    <w:rsid w:val="00D66E4C"/>
    <w:rsid w:val="00D66F36"/>
    <w:rsid w:val="00D67412"/>
    <w:rsid w:val="00D709AA"/>
    <w:rsid w:val="00D70DF6"/>
    <w:rsid w:val="00D71388"/>
    <w:rsid w:val="00D71392"/>
    <w:rsid w:val="00D716FB"/>
    <w:rsid w:val="00D71819"/>
    <w:rsid w:val="00D719D6"/>
    <w:rsid w:val="00D71B09"/>
    <w:rsid w:val="00D71D8F"/>
    <w:rsid w:val="00D71DB9"/>
    <w:rsid w:val="00D71F7E"/>
    <w:rsid w:val="00D72251"/>
    <w:rsid w:val="00D72674"/>
    <w:rsid w:val="00D735FD"/>
    <w:rsid w:val="00D73C07"/>
    <w:rsid w:val="00D73EA4"/>
    <w:rsid w:val="00D740F0"/>
    <w:rsid w:val="00D74395"/>
    <w:rsid w:val="00D746A1"/>
    <w:rsid w:val="00D74975"/>
    <w:rsid w:val="00D751EB"/>
    <w:rsid w:val="00D754F1"/>
    <w:rsid w:val="00D75646"/>
    <w:rsid w:val="00D75AC6"/>
    <w:rsid w:val="00D75ADB"/>
    <w:rsid w:val="00D75EB1"/>
    <w:rsid w:val="00D767F0"/>
    <w:rsid w:val="00D7684D"/>
    <w:rsid w:val="00D76851"/>
    <w:rsid w:val="00D77507"/>
    <w:rsid w:val="00D775DE"/>
    <w:rsid w:val="00D7778A"/>
    <w:rsid w:val="00D77A88"/>
    <w:rsid w:val="00D77AE0"/>
    <w:rsid w:val="00D77BAF"/>
    <w:rsid w:val="00D77D82"/>
    <w:rsid w:val="00D77DEB"/>
    <w:rsid w:val="00D802B2"/>
    <w:rsid w:val="00D8058E"/>
    <w:rsid w:val="00D80A65"/>
    <w:rsid w:val="00D80A7C"/>
    <w:rsid w:val="00D80C95"/>
    <w:rsid w:val="00D80CC4"/>
    <w:rsid w:val="00D80DD1"/>
    <w:rsid w:val="00D8113A"/>
    <w:rsid w:val="00D81415"/>
    <w:rsid w:val="00D8144F"/>
    <w:rsid w:val="00D81532"/>
    <w:rsid w:val="00D81ABF"/>
    <w:rsid w:val="00D825DE"/>
    <w:rsid w:val="00D82674"/>
    <w:rsid w:val="00D82C4E"/>
    <w:rsid w:val="00D82D41"/>
    <w:rsid w:val="00D83596"/>
    <w:rsid w:val="00D835E8"/>
    <w:rsid w:val="00D8446D"/>
    <w:rsid w:val="00D84BCD"/>
    <w:rsid w:val="00D85BA3"/>
    <w:rsid w:val="00D873AF"/>
    <w:rsid w:val="00D8750F"/>
    <w:rsid w:val="00D87B2A"/>
    <w:rsid w:val="00D87F75"/>
    <w:rsid w:val="00D87F7E"/>
    <w:rsid w:val="00D903F6"/>
    <w:rsid w:val="00D91194"/>
    <w:rsid w:val="00D923CC"/>
    <w:rsid w:val="00D92A47"/>
    <w:rsid w:val="00D92FFF"/>
    <w:rsid w:val="00D9350D"/>
    <w:rsid w:val="00D94418"/>
    <w:rsid w:val="00D94A69"/>
    <w:rsid w:val="00D957AB"/>
    <w:rsid w:val="00D95B94"/>
    <w:rsid w:val="00D963B2"/>
    <w:rsid w:val="00D96F9B"/>
    <w:rsid w:val="00D971D7"/>
    <w:rsid w:val="00D97D3D"/>
    <w:rsid w:val="00DA0321"/>
    <w:rsid w:val="00DA046F"/>
    <w:rsid w:val="00DA06CC"/>
    <w:rsid w:val="00DA0FBF"/>
    <w:rsid w:val="00DA189F"/>
    <w:rsid w:val="00DA1B28"/>
    <w:rsid w:val="00DA1E32"/>
    <w:rsid w:val="00DA286E"/>
    <w:rsid w:val="00DA2A97"/>
    <w:rsid w:val="00DA3048"/>
    <w:rsid w:val="00DA3B77"/>
    <w:rsid w:val="00DA45D5"/>
    <w:rsid w:val="00DA4A07"/>
    <w:rsid w:val="00DA4F32"/>
    <w:rsid w:val="00DA53E3"/>
    <w:rsid w:val="00DA5FB8"/>
    <w:rsid w:val="00DA64CD"/>
    <w:rsid w:val="00DA6A8F"/>
    <w:rsid w:val="00DA6DF0"/>
    <w:rsid w:val="00DA7221"/>
    <w:rsid w:val="00DA7398"/>
    <w:rsid w:val="00DA76E2"/>
    <w:rsid w:val="00DB048B"/>
    <w:rsid w:val="00DB0548"/>
    <w:rsid w:val="00DB07F2"/>
    <w:rsid w:val="00DB0839"/>
    <w:rsid w:val="00DB0963"/>
    <w:rsid w:val="00DB09C0"/>
    <w:rsid w:val="00DB11F2"/>
    <w:rsid w:val="00DB2051"/>
    <w:rsid w:val="00DB24C5"/>
    <w:rsid w:val="00DB2B36"/>
    <w:rsid w:val="00DB371C"/>
    <w:rsid w:val="00DB384F"/>
    <w:rsid w:val="00DB3933"/>
    <w:rsid w:val="00DB393D"/>
    <w:rsid w:val="00DB3F7D"/>
    <w:rsid w:val="00DB46D9"/>
    <w:rsid w:val="00DB545D"/>
    <w:rsid w:val="00DB562D"/>
    <w:rsid w:val="00DB6489"/>
    <w:rsid w:val="00DB6862"/>
    <w:rsid w:val="00DB6AC2"/>
    <w:rsid w:val="00DB6B0C"/>
    <w:rsid w:val="00DB6B2B"/>
    <w:rsid w:val="00DB6D10"/>
    <w:rsid w:val="00DB7FA4"/>
    <w:rsid w:val="00DC067E"/>
    <w:rsid w:val="00DC0808"/>
    <w:rsid w:val="00DC173D"/>
    <w:rsid w:val="00DC1EF2"/>
    <w:rsid w:val="00DC1F28"/>
    <w:rsid w:val="00DC21E9"/>
    <w:rsid w:val="00DC2766"/>
    <w:rsid w:val="00DC2CF1"/>
    <w:rsid w:val="00DC2E40"/>
    <w:rsid w:val="00DC2F22"/>
    <w:rsid w:val="00DC3006"/>
    <w:rsid w:val="00DC34FD"/>
    <w:rsid w:val="00DC35E2"/>
    <w:rsid w:val="00DC3812"/>
    <w:rsid w:val="00DC4318"/>
    <w:rsid w:val="00DC43B8"/>
    <w:rsid w:val="00DC45F0"/>
    <w:rsid w:val="00DC5B0A"/>
    <w:rsid w:val="00DC63BE"/>
    <w:rsid w:val="00DC67CE"/>
    <w:rsid w:val="00DC7BB7"/>
    <w:rsid w:val="00DC7F5A"/>
    <w:rsid w:val="00DD014C"/>
    <w:rsid w:val="00DD233C"/>
    <w:rsid w:val="00DD25B8"/>
    <w:rsid w:val="00DD2670"/>
    <w:rsid w:val="00DD269C"/>
    <w:rsid w:val="00DD324D"/>
    <w:rsid w:val="00DD3B60"/>
    <w:rsid w:val="00DD532E"/>
    <w:rsid w:val="00DD5CD3"/>
    <w:rsid w:val="00DD5EEB"/>
    <w:rsid w:val="00DD5F63"/>
    <w:rsid w:val="00DD6586"/>
    <w:rsid w:val="00DD6E8B"/>
    <w:rsid w:val="00DD7DD3"/>
    <w:rsid w:val="00DE0546"/>
    <w:rsid w:val="00DE059D"/>
    <w:rsid w:val="00DE09A4"/>
    <w:rsid w:val="00DE0B04"/>
    <w:rsid w:val="00DE181C"/>
    <w:rsid w:val="00DE19F6"/>
    <w:rsid w:val="00DE1EA3"/>
    <w:rsid w:val="00DE2265"/>
    <w:rsid w:val="00DE23D2"/>
    <w:rsid w:val="00DE293B"/>
    <w:rsid w:val="00DE3113"/>
    <w:rsid w:val="00DE3A22"/>
    <w:rsid w:val="00DE3C37"/>
    <w:rsid w:val="00DE40A5"/>
    <w:rsid w:val="00DE41A3"/>
    <w:rsid w:val="00DE43E1"/>
    <w:rsid w:val="00DE44BC"/>
    <w:rsid w:val="00DE45DC"/>
    <w:rsid w:val="00DE4A26"/>
    <w:rsid w:val="00DE51E7"/>
    <w:rsid w:val="00DE54AA"/>
    <w:rsid w:val="00DE5686"/>
    <w:rsid w:val="00DE577B"/>
    <w:rsid w:val="00DE57A5"/>
    <w:rsid w:val="00DE5C4F"/>
    <w:rsid w:val="00DE642D"/>
    <w:rsid w:val="00DE6575"/>
    <w:rsid w:val="00DE65DE"/>
    <w:rsid w:val="00DE67B0"/>
    <w:rsid w:val="00DE69DA"/>
    <w:rsid w:val="00DE6A15"/>
    <w:rsid w:val="00DE6A4F"/>
    <w:rsid w:val="00DE6D84"/>
    <w:rsid w:val="00DE6E32"/>
    <w:rsid w:val="00DE6E71"/>
    <w:rsid w:val="00DE702E"/>
    <w:rsid w:val="00DE745D"/>
    <w:rsid w:val="00DE7621"/>
    <w:rsid w:val="00DE7755"/>
    <w:rsid w:val="00DE7AAE"/>
    <w:rsid w:val="00DF0066"/>
    <w:rsid w:val="00DF033D"/>
    <w:rsid w:val="00DF0B54"/>
    <w:rsid w:val="00DF1638"/>
    <w:rsid w:val="00DF212D"/>
    <w:rsid w:val="00DF2228"/>
    <w:rsid w:val="00DF2A2A"/>
    <w:rsid w:val="00DF2FD7"/>
    <w:rsid w:val="00DF394F"/>
    <w:rsid w:val="00DF3ABC"/>
    <w:rsid w:val="00DF3B95"/>
    <w:rsid w:val="00DF3FF9"/>
    <w:rsid w:val="00DF4188"/>
    <w:rsid w:val="00DF41CB"/>
    <w:rsid w:val="00DF4FB3"/>
    <w:rsid w:val="00DF50C9"/>
    <w:rsid w:val="00DF530D"/>
    <w:rsid w:val="00DF6295"/>
    <w:rsid w:val="00DF66DF"/>
    <w:rsid w:val="00DF6CED"/>
    <w:rsid w:val="00DF7D75"/>
    <w:rsid w:val="00E00E9C"/>
    <w:rsid w:val="00E01604"/>
    <w:rsid w:val="00E01C1D"/>
    <w:rsid w:val="00E01EC0"/>
    <w:rsid w:val="00E029BE"/>
    <w:rsid w:val="00E02F63"/>
    <w:rsid w:val="00E03764"/>
    <w:rsid w:val="00E03893"/>
    <w:rsid w:val="00E041C8"/>
    <w:rsid w:val="00E0480E"/>
    <w:rsid w:val="00E04E39"/>
    <w:rsid w:val="00E05820"/>
    <w:rsid w:val="00E05A01"/>
    <w:rsid w:val="00E05A22"/>
    <w:rsid w:val="00E06216"/>
    <w:rsid w:val="00E067BC"/>
    <w:rsid w:val="00E07574"/>
    <w:rsid w:val="00E1006E"/>
    <w:rsid w:val="00E1052F"/>
    <w:rsid w:val="00E10746"/>
    <w:rsid w:val="00E1099F"/>
    <w:rsid w:val="00E10D57"/>
    <w:rsid w:val="00E10E4E"/>
    <w:rsid w:val="00E10E92"/>
    <w:rsid w:val="00E11639"/>
    <w:rsid w:val="00E11D8E"/>
    <w:rsid w:val="00E11E77"/>
    <w:rsid w:val="00E1249D"/>
    <w:rsid w:val="00E12A76"/>
    <w:rsid w:val="00E12EEF"/>
    <w:rsid w:val="00E13078"/>
    <w:rsid w:val="00E130AD"/>
    <w:rsid w:val="00E13244"/>
    <w:rsid w:val="00E147FF"/>
    <w:rsid w:val="00E14C31"/>
    <w:rsid w:val="00E15436"/>
    <w:rsid w:val="00E15E57"/>
    <w:rsid w:val="00E15FD4"/>
    <w:rsid w:val="00E16097"/>
    <w:rsid w:val="00E16C0B"/>
    <w:rsid w:val="00E17027"/>
    <w:rsid w:val="00E172CA"/>
    <w:rsid w:val="00E17712"/>
    <w:rsid w:val="00E17BD9"/>
    <w:rsid w:val="00E17E36"/>
    <w:rsid w:val="00E201A6"/>
    <w:rsid w:val="00E20565"/>
    <w:rsid w:val="00E20781"/>
    <w:rsid w:val="00E20EE7"/>
    <w:rsid w:val="00E21109"/>
    <w:rsid w:val="00E21933"/>
    <w:rsid w:val="00E21AA5"/>
    <w:rsid w:val="00E21E0F"/>
    <w:rsid w:val="00E21F35"/>
    <w:rsid w:val="00E22171"/>
    <w:rsid w:val="00E2239A"/>
    <w:rsid w:val="00E22ECF"/>
    <w:rsid w:val="00E2319B"/>
    <w:rsid w:val="00E23B4B"/>
    <w:rsid w:val="00E23B83"/>
    <w:rsid w:val="00E245E1"/>
    <w:rsid w:val="00E24F43"/>
    <w:rsid w:val="00E2569B"/>
    <w:rsid w:val="00E25F4A"/>
    <w:rsid w:val="00E26E30"/>
    <w:rsid w:val="00E2702D"/>
    <w:rsid w:val="00E27384"/>
    <w:rsid w:val="00E274D1"/>
    <w:rsid w:val="00E2755D"/>
    <w:rsid w:val="00E27732"/>
    <w:rsid w:val="00E27827"/>
    <w:rsid w:val="00E27C33"/>
    <w:rsid w:val="00E3005C"/>
    <w:rsid w:val="00E3167F"/>
    <w:rsid w:val="00E318B7"/>
    <w:rsid w:val="00E326AA"/>
    <w:rsid w:val="00E32743"/>
    <w:rsid w:val="00E33634"/>
    <w:rsid w:val="00E3411B"/>
    <w:rsid w:val="00E34E18"/>
    <w:rsid w:val="00E34FA0"/>
    <w:rsid w:val="00E35204"/>
    <w:rsid w:val="00E35A89"/>
    <w:rsid w:val="00E35D1D"/>
    <w:rsid w:val="00E35FA8"/>
    <w:rsid w:val="00E36427"/>
    <w:rsid w:val="00E37621"/>
    <w:rsid w:val="00E37B38"/>
    <w:rsid w:val="00E4068A"/>
    <w:rsid w:val="00E40C6D"/>
    <w:rsid w:val="00E41026"/>
    <w:rsid w:val="00E41066"/>
    <w:rsid w:val="00E41AD0"/>
    <w:rsid w:val="00E41C14"/>
    <w:rsid w:val="00E41F5B"/>
    <w:rsid w:val="00E4232D"/>
    <w:rsid w:val="00E423EC"/>
    <w:rsid w:val="00E42A89"/>
    <w:rsid w:val="00E42C67"/>
    <w:rsid w:val="00E4315E"/>
    <w:rsid w:val="00E43907"/>
    <w:rsid w:val="00E44266"/>
    <w:rsid w:val="00E4450A"/>
    <w:rsid w:val="00E4454E"/>
    <w:rsid w:val="00E44AA3"/>
    <w:rsid w:val="00E44B02"/>
    <w:rsid w:val="00E456D4"/>
    <w:rsid w:val="00E45E36"/>
    <w:rsid w:val="00E461E6"/>
    <w:rsid w:val="00E462D7"/>
    <w:rsid w:val="00E4717D"/>
    <w:rsid w:val="00E47A36"/>
    <w:rsid w:val="00E50C4A"/>
    <w:rsid w:val="00E5150F"/>
    <w:rsid w:val="00E51E90"/>
    <w:rsid w:val="00E51FD9"/>
    <w:rsid w:val="00E5202E"/>
    <w:rsid w:val="00E527F8"/>
    <w:rsid w:val="00E532F2"/>
    <w:rsid w:val="00E537FD"/>
    <w:rsid w:val="00E53893"/>
    <w:rsid w:val="00E53B56"/>
    <w:rsid w:val="00E546E6"/>
    <w:rsid w:val="00E54998"/>
    <w:rsid w:val="00E553C9"/>
    <w:rsid w:val="00E554FD"/>
    <w:rsid w:val="00E55746"/>
    <w:rsid w:val="00E55E7B"/>
    <w:rsid w:val="00E56206"/>
    <w:rsid w:val="00E56521"/>
    <w:rsid w:val="00E569D3"/>
    <w:rsid w:val="00E574BC"/>
    <w:rsid w:val="00E575F2"/>
    <w:rsid w:val="00E579C7"/>
    <w:rsid w:val="00E60643"/>
    <w:rsid w:val="00E60E6D"/>
    <w:rsid w:val="00E61409"/>
    <w:rsid w:val="00E618CF"/>
    <w:rsid w:val="00E61DB3"/>
    <w:rsid w:val="00E6204B"/>
    <w:rsid w:val="00E62592"/>
    <w:rsid w:val="00E629DA"/>
    <w:rsid w:val="00E6312D"/>
    <w:rsid w:val="00E634EA"/>
    <w:rsid w:val="00E6353D"/>
    <w:rsid w:val="00E63680"/>
    <w:rsid w:val="00E63A8A"/>
    <w:rsid w:val="00E63B93"/>
    <w:rsid w:val="00E641D6"/>
    <w:rsid w:val="00E641EC"/>
    <w:rsid w:val="00E6453F"/>
    <w:rsid w:val="00E64B3F"/>
    <w:rsid w:val="00E655EF"/>
    <w:rsid w:val="00E65F46"/>
    <w:rsid w:val="00E65F4C"/>
    <w:rsid w:val="00E66568"/>
    <w:rsid w:val="00E665BF"/>
    <w:rsid w:val="00E66D1D"/>
    <w:rsid w:val="00E670B9"/>
    <w:rsid w:val="00E67B45"/>
    <w:rsid w:val="00E67C44"/>
    <w:rsid w:val="00E70141"/>
    <w:rsid w:val="00E70444"/>
    <w:rsid w:val="00E70786"/>
    <w:rsid w:val="00E70E0D"/>
    <w:rsid w:val="00E71AB7"/>
    <w:rsid w:val="00E72C5D"/>
    <w:rsid w:val="00E737A9"/>
    <w:rsid w:val="00E73D98"/>
    <w:rsid w:val="00E74493"/>
    <w:rsid w:val="00E7474A"/>
    <w:rsid w:val="00E74C7B"/>
    <w:rsid w:val="00E753B4"/>
    <w:rsid w:val="00E75F22"/>
    <w:rsid w:val="00E76B21"/>
    <w:rsid w:val="00E76DE0"/>
    <w:rsid w:val="00E7712C"/>
    <w:rsid w:val="00E77398"/>
    <w:rsid w:val="00E775DE"/>
    <w:rsid w:val="00E7784C"/>
    <w:rsid w:val="00E77C66"/>
    <w:rsid w:val="00E77DCB"/>
    <w:rsid w:val="00E80534"/>
    <w:rsid w:val="00E814F4"/>
    <w:rsid w:val="00E82A09"/>
    <w:rsid w:val="00E82F07"/>
    <w:rsid w:val="00E832B0"/>
    <w:rsid w:val="00E83D22"/>
    <w:rsid w:val="00E84BBC"/>
    <w:rsid w:val="00E8532B"/>
    <w:rsid w:val="00E8577A"/>
    <w:rsid w:val="00E85CC9"/>
    <w:rsid w:val="00E8603C"/>
    <w:rsid w:val="00E86E92"/>
    <w:rsid w:val="00E86EA3"/>
    <w:rsid w:val="00E87E11"/>
    <w:rsid w:val="00E90210"/>
    <w:rsid w:val="00E908B8"/>
    <w:rsid w:val="00E90B07"/>
    <w:rsid w:val="00E90D11"/>
    <w:rsid w:val="00E91571"/>
    <w:rsid w:val="00E916BC"/>
    <w:rsid w:val="00E916EE"/>
    <w:rsid w:val="00E91723"/>
    <w:rsid w:val="00E91733"/>
    <w:rsid w:val="00E920CC"/>
    <w:rsid w:val="00E92219"/>
    <w:rsid w:val="00E9230B"/>
    <w:rsid w:val="00E928E4"/>
    <w:rsid w:val="00E93533"/>
    <w:rsid w:val="00E93598"/>
    <w:rsid w:val="00E9364B"/>
    <w:rsid w:val="00E93BED"/>
    <w:rsid w:val="00E94792"/>
    <w:rsid w:val="00E94A5E"/>
    <w:rsid w:val="00E94C4F"/>
    <w:rsid w:val="00E950B9"/>
    <w:rsid w:val="00E95596"/>
    <w:rsid w:val="00E96149"/>
    <w:rsid w:val="00E96191"/>
    <w:rsid w:val="00E969C1"/>
    <w:rsid w:val="00E96C50"/>
    <w:rsid w:val="00E975EF"/>
    <w:rsid w:val="00E9760F"/>
    <w:rsid w:val="00E97A47"/>
    <w:rsid w:val="00E97DEE"/>
    <w:rsid w:val="00E97FCF"/>
    <w:rsid w:val="00EA047F"/>
    <w:rsid w:val="00EA081C"/>
    <w:rsid w:val="00EA0B43"/>
    <w:rsid w:val="00EA10E2"/>
    <w:rsid w:val="00EA137E"/>
    <w:rsid w:val="00EA147E"/>
    <w:rsid w:val="00EA1D12"/>
    <w:rsid w:val="00EA2A93"/>
    <w:rsid w:val="00EA35C3"/>
    <w:rsid w:val="00EA3808"/>
    <w:rsid w:val="00EA3D63"/>
    <w:rsid w:val="00EA3F4D"/>
    <w:rsid w:val="00EA48D6"/>
    <w:rsid w:val="00EA4CAB"/>
    <w:rsid w:val="00EA4D9D"/>
    <w:rsid w:val="00EA5607"/>
    <w:rsid w:val="00EA5686"/>
    <w:rsid w:val="00EA5DDA"/>
    <w:rsid w:val="00EA5E66"/>
    <w:rsid w:val="00EA6086"/>
    <w:rsid w:val="00EA629F"/>
    <w:rsid w:val="00EA64CD"/>
    <w:rsid w:val="00EA6926"/>
    <w:rsid w:val="00EA6CE1"/>
    <w:rsid w:val="00EA7275"/>
    <w:rsid w:val="00EA7D9E"/>
    <w:rsid w:val="00EA7F31"/>
    <w:rsid w:val="00EB014A"/>
    <w:rsid w:val="00EB0218"/>
    <w:rsid w:val="00EB0389"/>
    <w:rsid w:val="00EB1016"/>
    <w:rsid w:val="00EB1795"/>
    <w:rsid w:val="00EB2097"/>
    <w:rsid w:val="00EB3880"/>
    <w:rsid w:val="00EB3C5E"/>
    <w:rsid w:val="00EB4282"/>
    <w:rsid w:val="00EB43E5"/>
    <w:rsid w:val="00EB4C65"/>
    <w:rsid w:val="00EB534F"/>
    <w:rsid w:val="00EB5BF8"/>
    <w:rsid w:val="00EB634A"/>
    <w:rsid w:val="00EB69B7"/>
    <w:rsid w:val="00EB6C3D"/>
    <w:rsid w:val="00EB6CBF"/>
    <w:rsid w:val="00EB6D61"/>
    <w:rsid w:val="00EB7203"/>
    <w:rsid w:val="00EB7364"/>
    <w:rsid w:val="00EB7599"/>
    <w:rsid w:val="00EB78A2"/>
    <w:rsid w:val="00EB7E3D"/>
    <w:rsid w:val="00EB7E3E"/>
    <w:rsid w:val="00EC0972"/>
    <w:rsid w:val="00EC09EA"/>
    <w:rsid w:val="00EC143E"/>
    <w:rsid w:val="00EC3251"/>
    <w:rsid w:val="00EC3409"/>
    <w:rsid w:val="00EC342F"/>
    <w:rsid w:val="00EC38EF"/>
    <w:rsid w:val="00EC443E"/>
    <w:rsid w:val="00EC474D"/>
    <w:rsid w:val="00EC569C"/>
    <w:rsid w:val="00EC59C5"/>
    <w:rsid w:val="00EC5AC9"/>
    <w:rsid w:val="00EC5BB6"/>
    <w:rsid w:val="00EC5C27"/>
    <w:rsid w:val="00EC6028"/>
    <w:rsid w:val="00EC6346"/>
    <w:rsid w:val="00EC6DDD"/>
    <w:rsid w:val="00EC73B5"/>
    <w:rsid w:val="00EC746F"/>
    <w:rsid w:val="00EC7864"/>
    <w:rsid w:val="00EC7B4E"/>
    <w:rsid w:val="00EC7C20"/>
    <w:rsid w:val="00ED1912"/>
    <w:rsid w:val="00ED192E"/>
    <w:rsid w:val="00ED23F4"/>
    <w:rsid w:val="00ED2A0F"/>
    <w:rsid w:val="00ED2FED"/>
    <w:rsid w:val="00ED30C0"/>
    <w:rsid w:val="00ED3393"/>
    <w:rsid w:val="00ED40CD"/>
    <w:rsid w:val="00ED44D8"/>
    <w:rsid w:val="00ED45D1"/>
    <w:rsid w:val="00ED47BE"/>
    <w:rsid w:val="00ED515B"/>
    <w:rsid w:val="00ED5414"/>
    <w:rsid w:val="00ED547C"/>
    <w:rsid w:val="00ED5858"/>
    <w:rsid w:val="00ED5DB4"/>
    <w:rsid w:val="00ED5F83"/>
    <w:rsid w:val="00ED6123"/>
    <w:rsid w:val="00ED65D0"/>
    <w:rsid w:val="00ED67F5"/>
    <w:rsid w:val="00ED7534"/>
    <w:rsid w:val="00ED7648"/>
    <w:rsid w:val="00ED7B7A"/>
    <w:rsid w:val="00ED7C17"/>
    <w:rsid w:val="00EE0668"/>
    <w:rsid w:val="00EE06D2"/>
    <w:rsid w:val="00EE085C"/>
    <w:rsid w:val="00EE09C2"/>
    <w:rsid w:val="00EE0D30"/>
    <w:rsid w:val="00EE1144"/>
    <w:rsid w:val="00EE1509"/>
    <w:rsid w:val="00EE1890"/>
    <w:rsid w:val="00EE1E51"/>
    <w:rsid w:val="00EE2167"/>
    <w:rsid w:val="00EE229A"/>
    <w:rsid w:val="00EE2B12"/>
    <w:rsid w:val="00EE31A7"/>
    <w:rsid w:val="00EE320F"/>
    <w:rsid w:val="00EE37B3"/>
    <w:rsid w:val="00EE3BDE"/>
    <w:rsid w:val="00EE3CAD"/>
    <w:rsid w:val="00EE4381"/>
    <w:rsid w:val="00EE4833"/>
    <w:rsid w:val="00EE4CC9"/>
    <w:rsid w:val="00EE4EF9"/>
    <w:rsid w:val="00EE4F90"/>
    <w:rsid w:val="00EE51AD"/>
    <w:rsid w:val="00EE52AA"/>
    <w:rsid w:val="00EE5321"/>
    <w:rsid w:val="00EE6BDE"/>
    <w:rsid w:val="00EE6E41"/>
    <w:rsid w:val="00EE72B6"/>
    <w:rsid w:val="00EE7337"/>
    <w:rsid w:val="00EE739C"/>
    <w:rsid w:val="00EE73EA"/>
    <w:rsid w:val="00EE7415"/>
    <w:rsid w:val="00EE74C5"/>
    <w:rsid w:val="00EE75F9"/>
    <w:rsid w:val="00EE76AE"/>
    <w:rsid w:val="00EE784B"/>
    <w:rsid w:val="00EE797E"/>
    <w:rsid w:val="00EF029A"/>
    <w:rsid w:val="00EF04A8"/>
    <w:rsid w:val="00EF06BC"/>
    <w:rsid w:val="00EF09FB"/>
    <w:rsid w:val="00EF0A5F"/>
    <w:rsid w:val="00EF1158"/>
    <w:rsid w:val="00EF13DD"/>
    <w:rsid w:val="00EF19AD"/>
    <w:rsid w:val="00EF2538"/>
    <w:rsid w:val="00EF33E1"/>
    <w:rsid w:val="00EF4827"/>
    <w:rsid w:val="00EF590C"/>
    <w:rsid w:val="00EF5AD3"/>
    <w:rsid w:val="00EF5E4B"/>
    <w:rsid w:val="00EF6A0F"/>
    <w:rsid w:val="00EF6EFC"/>
    <w:rsid w:val="00EF7597"/>
    <w:rsid w:val="00EF7E1C"/>
    <w:rsid w:val="00F003FB"/>
    <w:rsid w:val="00F00779"/>
    <w:rsid w:val="00F00AB4"/>
    <w:rsid w:val="00F00B88"/>
    <w:rsid w:val="00F0145A"/>
    <w:rsid w:val="00F0236C"/>
    <w:rsid w:val="00F03151"/>
    <w:rsid w:val="00F0362F"/>
    <w:rsid w:val="00F037D6"/>
    <w:rsid w:val="00F03B7B"/>
    <w:rsid w:val="00F03E89"/>
    <w:rsid w:val="00F03F32"/>
    <w:rsid w:val="00F0421E"/>
    <w:rsid w:val="00F0479D"/>
    <w:rsid w:val="00F04866"/>
    <w:rsid w:val="00F04BD1"/>
    <w:rsid w:val="00F058D9"/>
    <w:rsid w:val="00F05D70"/>
    <w:rsid w:val="00F06311"/>
    <w:rsid w:val="00F065C0"/>
    <w:rsid w:val="00F069EB"/>
    <w:rsid w:val="00F06E93"/>
    <w:rsid w:val="00F070E3"/>
    <w:rsid w:val="00F07111"/>
    <w:rsid w:val="00F0736C"/>
    <w:rsid w:val="00F073AA"/>
    <w:rsid w:val="00F1016B"/>
    <w:rsid w:val="00F10326"/>
    <w:rsid w:val="00F1048F"/>
    <w:rsid w:val="00F10A6C"/>
    <w:rsid w:val="00F10D26"/>
    <w:rsid w:val="00F10FFC"/>
    <w:rsid w:val="00F117E0"/>
    <w:rsid w:val="00F11EC6"/>
    <w:rsid w:val="00F1201C"/>
    <w:rsid w:val="00F139A4"/>
    <w:rsid w:val="00F13F17"/>
    <w:rsid w:val="00F13FCC"/>
    <w:rsid w:val="00F145BA"/>
    <w:rsid w:val="00F14897"/>
    <w:rsid w:val="00F15474"/>
    <w:rsid w:val="00F15502"/>
    <w:rsid w:val="00F1559E"/>
    <w:rsid w:val="00F157FD"/>
    <w:rsid w:val="00F15BE3"/>
    <w:rsid w:val="00F15C94"/>
    <w:rsid w:val="00F15CAE"/>
    <w:rsid w:val="00F16180"/>
    <w:rsid w:val="00F161BF"/>
    <w:rsid w:val="00F162C4"/>
    <w:rsid w:val="00F1671D"/>
    <w:rsid w:val="00F16DC3"/>
    <w:rsid w:val="00F174E4"/>
    <w:rsid w:val="00F17D74"/>
    <w:rsid w:val="00F20342"/>
    <w:rsid w:val="00F20A72"/>
    <w:rsid w:val="00F210FE"/>
    <w:rsid w:val="00F21A7A"/>
    <w:rsid w:val="00F225E1"/>
    <w:rsid w:val="00F23082"/>
    <w:rsid w:val="00F23473"/>
    <w:rsid w:val="00F244CE"/>
    <w:rsid w:val="00F24600"/>
    <w:rsid w:val="00F24618"/>
    <w:rsid w:val="00F24B50"/>
    <w:rsid w:val="00F24DC0"/>
    <w:rsid w:val="00F25AA0"/>
    <w:rsid w:val="00F26394"/>
    <w:rsid w:val="00F26D82"/>
    <w:rsid w:val="00F27A95"/>
    <w:rsid w:val="00F30808"/>
    <w:rsid w:val="00F3083D"/>
    <w:rsid w:val="00F31FF4"/>
    <w:rsid w:val="00F3260D"/>
    <w:rsid w:val="00F32803"/>
    <w:rsid w:val="00F33822"/>
    <w:rsid w:val="00F33AF1"/>
    <w:rsid w:val="00F33E8A"/>
    <w:rsid w:val="00F33EB4"/>
    <w:rsid w:val="00F340AE"/>
    <w:rsid w:val="00F3419E"/>
    <w:rsid w:val="00F34217"/>
    <w:rsid w:val="00F342F3"/>
    <w:rsid w:val="00F34492"/>
    <w:rsid w:val="00F34800"/>
    <w:rsid w:val="00F34A61"/>
    <w:rsid w:val="00F34D2F"/>
    <w:rsid w:val="00F3531E"/>
    <w:rsid w:val="00F3602A"/>
    <w:rsid w:val="00F3633B"/>
    <w:rsid w:val="00F3657C"/>
    <w:rsid w:val="00F3663A"/>
    <w:rsid w:val="00F36A83"/>
    <w:rsid w:val="00F36FD2"/>
    <w:rsid w:val="00F37697"/>
    <w:rsid w:val="00F37AC5"/>
    <w:rsid w:val="00F37BED"/>
    <w:rsid w:val="00F400C7"/>
    <w:rsid w:val="00F403D8"/>
    <w:rsid w:val="00F40763"/>
    <w:rsid w:val="00F40CE4"/>
    <w:rsid w:val="00F41797"/>
    <w:rsid w:val="00F418C4"/>
    <w:rsid w:val="00F419B5"/>
    <w:rsid w:val="00F419E5"/>
    <w:rsid w:val="00F41DC9"/>
    <w:rsid w:val="00F41F91"/>
    <w:rsid w:val="00F4205B"/>
    <w:rsid w:val="00F42171"/>
    <w:rsid w:val="00F42B44"/>
    <w:rsid w:val="00F42CB6"/>
    <w:rsid w:val="00F42D2C"/>
    <w:rsid w:val="00F42EB4"/>
    <w:rsid w:val="00F4360A"/>
    <w:rsid w:val="00F43C4A"/>
    <w:rsid w:val="00F43E60"/>
    <w:rsid w:val="00F44008"/>
    <w:rsid w:val="00F44DAE"/>
    <w:rsid w:val="00F453E3"/>
    <w:rsid w:val="00F45730"/>
    <w:rsid w:val="00F457CF"/>
    <w:rsid w:val="00F46083"/>
    <w:rsid w:val="00F463A8"/>
    <w:rsid w:val="00F46958"/>
    <w:rsid w:val="00F46F26"/>
    <w:rsid w:val="00F477DC"/>
    <w:rsid w:val="00F47A52"/>
    <w:rsid w:val="00F47D9E"/>
    <w:rsid w:val="00F50282"/>
    <w:rsid w:val="00F506B3"/>
    <w:rsid w:val="00F512C4"/>
    <w:rsid w:val="00F518DC"/>
    <w:rsid w:val="00F52E05"/>
    <w:rsid w:val="00F530BC"/>
    <w:rsid w:val="00F5318F"/>
    <w:rsid w:val="00F5327E"/>
    <w:rsid w:val="00F5408C"/>
    <w:rsid w:val="00F54835"/>
    <w:rsid w:val="00F548BF"/>
    <w:rsid w:val="00F54CDE"/>
    <w:rsid w:val="00F5530B"/>
    <w:rsid w:val="00F569B4"/>
    <w:rsid w:val="00F56A76"/>
    <w:rsid w:val="00F56C1C"/>
    <w:rsid w:val="00F5797C"/>
    <w:rsid w:val="00F57A81"/>
    <w:rsid w:val="00F57AC1"/>
    <w:rsid w:val="00F57AEE"/>
    <w:rsid w:val="00F57CFA"/>
    <w:rsid w:val="00F606BE"/>
    <w:rsid w:val="00F60B2A"/>
    <w:rsid w:val="00F6139C"/>
    <w:rsid w:val="00F61465"/>
    <w:rsid w:val="00F61547"/>
    <w:rsid w:val="00F61BDE"/>
    <w:rsid w:val="00F62181"/>
    <w:rsid w:val="00F622D1"/>
    <w:rsid w:val="00F623F5"/>
    <w:rsid w:val="00F63250"/>
    <w:rsid w:val="00F634AB"/>
    <w:rsid w:val="00F63B5D"/>
    <w:rsid w:val="00F6484F"/>
    <w:rsid w:val="00F6537F"/>
    <w:rsid w:val="00F65A4A"/>
    <w:rsid w:val="00F65B48"/>
    <w:rsid w:val="00F66369"/>
    <w:rsid w:val="00F669D2"/>
    <w:rsid w:val="00F669DF"/>
    <w:rsid w:val="00F66F35"/>
    <w:rsid w:val="00F6711C"/>
    <w:rsid w:val="00F672C4"/>
    <w:rsid w:val="00F67724"/>
    <w:rsid w:val="00F67E17"/>
    <w:rsid w:val="00F67EF5"/>
    <w:rsid w:val="00F704A1"/>
    <w:rsid w:val="00F7097A"/>
    <w:rsid w:val="00F709BF"/>
    <w:rsid w:val="00F70EAB"/>
    <w:rsid w:val="00F70FAB"/>
    <w:rsid w:val="00F70FE3"/>
    <w:rsid w:val="00F711A3"/>
    <w:rsid w:val="00F7135D"/>
    <w:rsid w:val="00F71D28"/>
    <w:rsid w:val="00F71DD4"/>
    <w:rsid w:val="00F71F2C"/>
    <w:rsid w:val="00F71F95"/>
    <w:rsid w:val="00F722D5"/>
    <w:rsid w:val="00F7230F"/>
    <w:rsid w:val="00F72474"/>
    <w:rsid w:val="00F72493"/>
    <w:rsid w:val="00F726B0"/>
    <w:rsid w:val="00F726CD"/>
    <w:rsid w:val="00F72C53"/>
    <w:rsid w:val="00F72D04"/>
    <w:rsid w:val="00F73558"/>
    <w:rsid w:val="00F73644"/>
    <w:rsid w:val="00F747EC"/>
    <w:rsid w:val="00F74F59"/>
    <w:rsid w:val="00F75149"/>
    <w:rsid w:val="00F7515A"/>
    <w:rsid w:val="00F75576"/>
    <w:rsid w:val="00F7575D"/>
    <w:rsid w:val="00F75DF9"/>
    <w:rsid w:val="00F75E2D"/>
    <w:rsid w:val="00F800C7"/>
    <w:rsid w:val="00F80242"/>
    <w:rsid w:val="00F80586"/>
    <w:rsid w:val="00F807CF"/>
    <w:rsid w:val="00F80E9D"/>
    <w:rsid w:val="00F821E3"/>
    <w:rsid w:val="00F825B1"/>
    <w:rsid w:val="00F82649"/>
    <w:rsid w:val="00F828BC"/>
    <w:rsid w:val="00F831B9"/>
    <w:rsid w:val="00F835FC"/>
    <w:rsid w:val="00F83626"/>
    <w:rsid w:val="00F83BB4"/>
    <w:rsid w:val="00F847D8"/>
    <w:rsid w:val="00F8490E"/>
    <w:rsid w:val="00F84F6A"/>
    <w:rsid w:val="00F8545F"/>
    <w:rsid w:val="00F855E9"/>
    <w:rsid w:val="00F85799"/>
    <w:rsid w:val="00F85B74"/>
    <w:rsid w:val="00F86895"/>
    <w:rsid w:val="00F87082"/>
    <w:rsid w:val="00F87092"/>
    <w:rsid w:val="00F87406"/>
    <w:rsid w:val="00F901F9"/>
    <w:rsid w:val="00F9042A"/>
    <w:rsid w:val="00F90516"/>
    <w:rsid w:val="00F90668"/>
    <w:rsid w:val="00F90785"/>
    <w:rsid w:val="00F90AF4"/>
    <w:rsid w:val="00F90B3A"/>
    <w:rsid w:val="00F90B7A"/>
    <w:rsid w:val="00F90C8B"/>
    <w:rsid w:val="00F90E18"/>
    <w:rsid w:val="00F90E23"/>
    <w:rsid w:val="00F90E69"/>
    <w:rsid w:val="00F913A6"/>
    <w:rsid w:val="00F9265A"/>
    <w:rsid w:val="00F92728"/>
    <w:rsid w:val="00F9297C"/>
    <w:rsid w:val="00F92AC6"/>
    <w:rsid w:val="00F92BA4"/>
    <w:rsid w:val="00F93320"/>
    <w:rsid w:val="00F9346F"/>
    <w:rsid w:val="00F942BB"/>
    <w:rsid w:val="00F948B8"/>
    <w:rsid w:val="00F94C72"/>
    <w:rsid w:val="00F950EB"/>
    <w:rsid w:val="00F9559F"/>
    <w:rsid w:val="00F9588D"/>
    <w:rsid w:val="00F95B3B"/>
    <w:rsid w:val="00F960A4"/>
    <w:rsid w:val="00F96991"/>
    <w:rsid w:val="00F969B3"/>
    <w:rsid w:val="00F976B6"/>
    <w:rsid w:val="00F97755"/>
    <w:rsid w:val="00F978E3"/>
    <w:rsid w:val="00FA001A"/>
    <w:rsid w:val="00FA030E"/>
    <w:rsid w:val="00FA05A7"/>
    <w:rsid w:val="00FA1215"/>
    <w:rsid w:val="00FA1252"/>
    <w:rsid w:val="00FA17C6"/>
    <w:rsid w:val="00FA184A"/>
    <w:rsid w:val="00FA1ACB"/>
    <w:rsid w:val="00FA1F8C"/>
    <w:rsid w:val="00FA1FF0"/>
    <w:rsid w:val="00FA22DD"/>
    <w:rsid w:val="00FA27E6"/>
    <w:rsid w:val="00FA29F0"/>
    <w:rsid w:val="00FA2F3D"/>
    <w:rsid w:val="00FA2F98"/>
    <w:rsid w:val="00FA3115"/>
    <w:rsid w:val="00FA3227"/>
    <w:rsid w:val="00FA3245"/>
    <w:rsid w:val="00FA35C7"/>
    <w:rsid w:val="00FA4AB1"/>
    <w:rsid w:val="00FA4E50"/>
    <w:rsid w:val="00FA4F4E"/>
    <w:rsid w:val="00FA4F64"/>
    <w:rsid w:val="00FA5306"/>
    <w:rsid w:val="00FA5362"/>
    <w:rsid w:val="00FA54EC"/>
    <w:rsid w:val="00FA5717"/>
    <w:rsid w:val="00FA6217"/>
    <w:rsid w:val="00FA71AC"/>
    <w:rsid w:val="00FA731A"/>
    <w:rsid w:val="00FA7512"/>
    <w:rsid w:val="00FA75D0"/>
    <w:rsid w:val="00FA7EB7"/>
    <w:rsid w:val="00FB00EB"/>
    <w:rsid w:val="00FB0BC5"/>
    <w:rsid w:val="00FB1CD3"/>
    <w:rsid w:val="00FB1D11"/>
    <w:rsid w:val="00FB1D1C"/>
    <w:rsid w:val="00FB25CA"/>
    <w:rsid w:val="00FB27BE"/>
    <w:rsid w:val="00FB2AE1"/>
    <w:rsid w:val="00FB2B09"/>
    <w:rsid w:val="00FB2E02"/>
    <w:rsid w:val="00FB2E53"/>
    <w:rsid w:val="00FB3690"/>
    <w:rsid w:val="00FB3BA7"/>
    <w:rsid w:val="00FB449F"/>
    <w:rsid w:val="00FB4C9C"/>
    <w:rsid w:val="00FB51B4"/>
    <w:rsid w:val="00FB566A"/>
    <w:rsid w:val="00FB572F"/>
    <w:rsid w:val="00FB5AC7"/>
    <w:rsid w:val="00FB5B53"/>
    <w:rsid w:val="00FB5C3C"/>
    <w:rsid w:val="00FB648D"/>
    <w:rsid w:val="00FB6607"/>
    <w:rsid w:val="00FB6763"/>
    <w:rsid w:val="00FB6815"/>
    <w:rsid w:val="00FB6A75"/>
    <w:rsid w:val="00FB7193"/>
    <w:rsid w:val="00FB7DCA"/>
    <w:rsid w:val="00FC1828"/>
    <w:rsid w:val="00FC1C3C"/>
    <w:rsid w:val="00FC1C58"/>
    <w:rsid w:val="00FC216D"/>
    <w:rsid w:val="00FC253D"/>
    <w:rsid w:val="00FC266D"/>
    <w:rsid w:val="00FC2A40"/>
    <w:rsid w:val="00FC2EFB"/>
    <w:rsid w:val="00FC3131"/>
    <w:rsid w:val="00FC32EC"/>
    <w:rsid w:val="00FC36F4"/>
    <w:rsid w:val="00FC42C3"/>
    <w:rsid w:val="00FC450B"/>
    <w:rsid w:val="00FC4B36"/>
    <w:rsid w:val="00FC4EA4"/>
    <w:rsid w:val="00FC4FC8"/>
    <w:rsid w:val="00FC52FD"/>
    <w:rsid w:val="00FC55CE"/>
    <w:rsid w:val="00FC5972"/>
    <w:rsid w:val="00FC5C05"/>
    <w:rsid w:val="00FC5CE5"/>
    <w:rsid w:val="00FC5F34"/>
    <w:rsid w:val="00FC611A"/>
    <w:rsid w:val="00FC65AD"/>
    <w:rsid w:val="00FC668B"/>
    <w:rsid w:val="00FC6D0D"/>
    <w:rsid w:val="00FC7D57"/>
    <w:rsid w:val="00FD0421"/>
    <w:rsid w:val="00FD04C2"/>
    <w:rsid w:val="00FD058B"/>
    <w:rsid w:val="00FD168F"/>
    <w:rsid w:val="00FD1798"/>
    <w:rsid w:val="00FD2055"/>
    <w:rsid w:val="00FD2441"/>
    <w:rsid w:val="00FD264A"/>
    <w:rsid w:val="00FD3225"/>
    <w:rsid w:val="00FD345F"/>
    <w:rsid w:val="00FD35A4"/>
    <w:rsid w:val="00FD35F6"/>
    <w:rsid w:val="00FD4A70"/>
    <w:rsid w:val="00FD4CEC"/>
    <w:rsid w:val="00FD4F05"/>
    <w:rsid w:val="00FD5057"/>
    <w:rsid w:val="00FD574E"/>
    <w:rsid w:val="00FD5A53"/>
    <w:rsid w:val="00FD5D1B"/>
    <w:rsid w:val="00FD5F96"/>
    <w:rsid w:val="00FD638E"/>
    <w:rsid w:val="00FD73FE"/>
    <w:rsid w:val="00FD7488"/>
    <w:rsid w:val="00FD7499"/>
    <w:rsid w:val="00FD75A3"/>
    <w:rsid w:val="00FD75E4"/>
    <w:rsid w:val="00FD776F"/>
    <w:rsid w:val="00FD78E8"/>
    <w:rsid w:val="00FE0019"/>
    <w:rsid w:val="00FE0D6E"/>
    <w:rsid w:val="00FE1409"/>
    <w:rsid w:val="00FE1653"/>
    <w:rsid w:val="00FE21EE"/>
    <w:rsid w:val="00FE21EF"/>
    <w:rsid w:val="00FE25F0"/>
    <w:rsid w:val="00FE311C"/>
    <w:rsid w:val="00FE386B"/>
    <w:rsid w:val="00FE445F"/>
    <w:rsid w:val="00FE4835"/>
    <w:rsid w:val="00FE4E56"/>
    <w:rsid w:val="00FE4F03"/>
    <w:rsid w:val="00FE5B84"/>
    <w:rsid w:val="00FE61C1"/>
    <w:rsid w:val="00FE624C"/>
    <w:rsid w:val="00FE69BC"/>
    <w:rsid w:val="00FE7079"/>
    <w:rsid w:val="00FE7D5D"/>
    <w:rsid w:val="00FF0236"/>
    <w:rsid w:val="00FF02CF"/>
    <w:rsid w:val="00FF0500"/>
    <w:rsid w:val="00FF13CE"/>
    <w:rsid w:val="00FF19D5"/>
    <w:rsid w:val="00FF1C69"/>
    <w:rsid w:val="00FF2873"/>
    <w:rsid w:val="00FF2F48"/>
    <w:rsid w:val="00FF30F8"/>
    <w:rsid w:val="00FF37E2"/>
    <w:rsid w:val="00FF3BD3"/>
    <w:rsid w:val="00FF4575"/>
    <w:rsid w:val="00FF4A0C"/>
    <w:rsid w:val="00FF4B5A"/>
    <w:rsid w:val="00FF4CDA"/>
    <w:rsid w:val="00FF4D23"/>
    <w:rsid w:val="00FF50FA"/>
    <w:rsid w:val="00FF5729"/>
    <w:rsid w:val="00FF5C05"/>
    <w:rsid w:val="00FF61FC"/>
    <w:rsid w:val="00FF6AD4"/>
    <w:rsid w:val="00FF6B75"/>
    <w:rsid w:val="00FF7417"/>
    <w:rsid w:val="00FF79EB"/>
    <w:rsid w:val="00FF7D7D"/>
    <w:rsid w:val="01336139"/>
    <w:rsid w:val="0193B384"/>
    <w:rsid w:val="02299861"/>
    <w:rsid w:val="025491E8"/>
    <w:rsid w:val="030E18BB"/>
    <w:rsid w:val="0310EA3A"/>
    <w:rsid w:val="035F1E5D"/>
    <w:rsid w:val="037417DA"/>
    <w:rsid w:val="041A5FDB"/>
    <w:rsid w:val="049F3593"/>
    <w:rsid w:val="04F3F729"/>
    <w:rsid w:val="05175E1E"/>
    <w:rsid w:val="058A3971"/>
    <w:rsid w:val="058BCD08"/>
    <w:rsid w:val="0590ED6F"/>
    <w:rsid w:val="05E267C4"/>
    <w:rsid w:val="06A6675A"/>
    <w:rsid w:val="06BFCD4A"/>
    <w:rsid w:val="06F1846C"/>
    <w:rsid w:val="08699DF1"/>
    <w:rsid w:val="087336FD"/>
    <w:rsid w:val="0895E30A"/>
    <w:rsid w:val="08F87729"/>
    <w:rsid w:val="0927355C"/>
    <w:rsid w:val="092DF880"/>
    <w:rsid w:val="0958BE4F"/>
    <w:rsid w:val="096F216E"/>
    <w:rsid w:val="09A19530"/>
    <w:rsid w:val="0A951152"/>
    <w:rsid w:val="0AE2BEF4"/>
    <w:rsid w:val="0AF215AE"/>
    <w:rsid w:val="0B3523F4"/>
    <w:rsid w:val="0BE60C79"/>
    <w:rsid w:val="0C0C220A"/>
    <w:rsid w:val="0C6ECA71"/>
    <w:rsid w:val="0C9417EF"/>
    <w:rsid w:val="0CA71CD3"/>
    <w:rsid w:val="0CACEDF1"/>
    <w:rsid w:val="0D623273"/>
    <w:rsid w:val="0DCE15F1"/>
    <w:rsid w:val="0E3B88BF"/>
    <w:rsid w:val="0E558502"/>
    <w:rsid w:val="0E641162"/>
    <w:rsid w:val="0E6EAD5F"/>
    <w:rsid w:val="0EBF0891"/>
    <w:rsid w:val="0EF4F951"/>
    <w:rsid w:val="0F2965BE"/>
    <w:rsid w:val="0FE311B8"/>
    <w:rsid w:val="10012F74"/>
    <w:rsid w:val="10536DDD"/>
    <w:rsid w:val="10632907"/>
    <w:rsid w:val="108CD94D"/>
    <w:rsid w:val="1097CF3A"/>
    <w:rsid w:val="109DC025"/>
    <w:rsid w:val="10C79514"/>
    <w:rsid w:val="10DC0558"/>
    <w:rsid w:val="110A5B23"/>
    <w:rsid w:val="1124B175"/>
    <w:rsid w:val="11B49CBC"/>
    <w:rsid w:val="11C9CC1C"/>
    <w:rsid w:val="11F893D0"/>
    <w:rsid w:val="12A69F77"/>
    <w:rsid w:val="12DE3DBA"/>
    <w:rsid w:val="1341C164"/>
    <w:rsid w:val="1375CF91"/>
    <w:rsid w:val="139DB8DA"/>
    <w:rsid w:val="13BFEE11"/>
    <w:rsid w:val="13D98D68"/>
    <w:rsid w:val="13EA7664"/>
    <w:rsid w:val="14394511"/>
    <w:rsid w:val="14784BEA"/>
    <w:rsid w:val="149C8F12"/>
    <w:rsid w:val="14B80687"/>
    <w:rsid w:val="15002E13"/>
    <w:rsid w:val="1500479B"/>
    <w:rsid w:val="1530A9C8"/>
    <w:rsid w:val="1563EB4A"/>
    <w:rsid w:val="15647B39"/>
    <w:rsid w:val="15857073"/>
    <w:rsid w:val="15F1EB73"/>
    <w:rsid w:val="166BBEF0"/>
    <w:rsid w:val="16ED5FEB"/>
    <w:rsid w:val="171F279C"/>
    <w:rsid w:val="17C6E5C3"/>
    <w:rsid w:val="1830F0F8"/>
    <w:rsid w:val="18B2E138"/>
    <w:rsid w:val="18D86707"/>
    <w:rsid w:val="18DC245A"/>
    <w:rsid w:val="1933E513"/>
    <w:rsid w:val="19A51C62"/>
    <w:rsid w:val="19B0FF71"/>
    <w:rsid w:val="19C70750"/>
    <w:rsid w:val="1A18BF0E"/>
    <w:rsid w:val="1AFDBC3C"/>
    <w:rsid w:val="1B0A1050"/>
    <w:rsid w:val="1B18F9B3"/>
    <w:rsid w:val="1B40C5FE"/>
    <w:rsid w:val="1BEDF525"/>
    <w:rsid w:val="1BFB64F3"/>
    <w:rsid w:val="1C550612"/>
    <w:rsid w:val="1CA82657"/>
    <w:rsid w:val="1CB112EC"/>
    <w:rsid w:val="1CFF65A3"/>
    <w:rsid w:val="1D561692"/>
    <w:rsid w:val="1DA4EF18"/>
    <w:rsid w:val="1DBA9B64"/>
    <w:rsid w:val="1E13A322"/>
    <w:rsid w:val="1E410EE3"/>
    <w:rsid w:val="1E8DB67F"/>
    <w:rsid w:val="1EB7D91D"/>
    <w:rsid w:val="1EE2BCA9"/>
    <w:rsid w:val="1EF0F8CE"/>
    <w:rsid w:val="1F47A523"/>
    <w:rsid w:val="1F759EC4"/>
    <w:rsid w:val="1F859210"/>
    <w:rsid w:val="1F9512C2"/>
    <w:rsid w:val="1F9EC58C"/>
    <w:rsid w:val="1FAFC084"/>
    <w:rsid w:val="1FBFD0CF"/>
    <w:rsid w:val="20E3476F"/>
    <w:rsid w:val="2195EFCB"/>
    <w:rsid w:val="21DD2131"/>
    <w:rsid w:val="22241BF1"/>
    <w:rsid w:val="225920A2"/>
    <w:rsid w:val="22639D1D"/>
    <w:rsid w:val="2267A7B2"/>
    <w:rsid w:val="22841391"/>
    <w:rsid w:val="22F33E51"/>
    <w:rsid w:val="23116021"/>
    <w:rsid w:val="237AEFA5"/>
    <w:rsid w:val="237B74AE"/>
    <w:rsid w:val="23DB0BF2"/>
    <w:rsid w:val="23E6213C"/>
    <w:rsid w:val="23FDD63F"/>
    <w:rsid w:val="246684CB"/>
    <w:rsid w:val="24676248"/>
    <w:rsid w:val="24D30026"/>
    <w:rsid w:val="24DF5A5A"/>
    <w:rsid w:val="2590A1AD"/>
    <w:rsid w:val="25B6B892"/>
    <w:rsid w:val="26141496"/>
    <w:rsid w:val="262CFE65"/>
    <w:rsid w:val="263A21AC"/>
    <w:rsid w:val="267B2ABB"/>
    <w:rsid w:val="26B686A1"/>
    <w:rsid w:val="26C007BE"/>
    <w:rsid w:val="27276E0A"/>
    <w:rsid w:val="2743C68A"/>
    <w:rsid w:val="27B4612E"/>
    <w:rsid w:val="27E8C30E"/>
    <w:rsid w:val="2808E197"/>
    <w:rsid w:val="28909860"/>
    <w:rsid w:val="2931AD27"/>
    <w:rsid w:val="29A3CBBA"/>
    <w:rsid w:val="2A24B09A"/>
    <w:rsid w:val="2A4DBDCA"/>
    <w:rsid w:val="2A631BC4"/>
    <w:rsid w:val="2AE03103"/>
    <w:rsid w:val="2B1C2B32"/>
    <w:rsid w:val="2B2C0C44"/>
    <w:rsid w:val="2B329DE1"/>
    <w:rsid w:val="2B4C4408"/>
    <w:rsid w:val="2BAC7905"/>
    <w:rsid w:val="2C271361"/>
    <w:rsid w:val="2C453823"/>
    <w:rsid w:val="2C77475B"/>
    <w:rsid w:val="2C8114B6"/>
    <w:rsid w:val="2C88801E"/>
    <w:rsid w:val="2CD4B6C6"/>
    <w:rsid w:val="2DA8C8D1"/>
    <w:rsid w:val="2E03FA23"/>
    <w:rsid w:val="2EB340C1"/>
    <w:rsid w:val="2EE85F3D"/>
    <w:rsid w:val="2F0BFF09"/>
    <w:rsid w:val="2F227225"/>
    <w:rsid w:val="2F3E9632"/>
    <w:rsid w:val="2FC1F4A9"/>
    <w:rsid w:val="2FF63AD8"/>
    <w:rsid w:val="303B138F"/>
    <w:rsid w:val="30F0A351"/>
    <w:rsid w:val="30F2548F"/>
    <w:rsid w:val="310DCF58"/>
    <w:rsid w:val="315A32D4"/>
    <w:rsid w:val="315AAA2E"/>
    <w:rsid w:val="329166B5"/>
    <w:rsid w:val="32D83E0C"/>
    <w:rsid w:val="33DDD18C"/>
    <w:rsid w:val="35148B7A"/>
    <w:rsid w:val="357F4481"/>
    <w:rsid w:val="35811802"/>
    <w:rsid w:val="358FFCCC"/>
    <w:rsid w:val="35C19E83"/>
    <w:rsid w:val="35ED59F9"/>
    <w:rsid w:val="36E3A9E1"/>
    <w:rsid w:val="36EA6EFE"/>
    <w:rsid w:val="370B4866"/>
    <w:rsid w:val="371E6DA3"/>
    <w:rsid w:val="37485D62"/>
    <w:rsid w:val="38448C39"/>
    <w:rsid w:val="385A7D78"/>
    <w:rsid w:val="38A58FC8"/>
    <w:rsid w:val="38C46721"/>
    <w:rsid w:val="38F5ED51"/>
    <w:rsid w:val="394CFB26"/>
    <w:rsid w:val="39AFE011"/>
    <w:rsid w:val="3A9CE861"/>
    <w:rsid w:val="3AE27293"/>
    <w:rsid w:val="3AF7DB4F"/>
    <w:rsid w:val="3AFFB065"/>
    <w:rsid w:val="3B909214"/>
    <w:rsid w:val="3BFAAE0A"/>
    <w:rsid w:val="3C9EFDCD"/>
    <w:rsid w:val="3DEA6A50"/>
    <w:rsid w:val="3E2C9F95"/>
    <w:rsid w:val="3E3A0D1A"/>
    <w:rsid w:val="3E3AD9EB"/>
    <w:rsid w:val="3E49F9D2"/>
    <w:rsid w:val="3E6534F9"/>
    <w:rsid w:val="3E99E89E"/>
    <w:rsid w:val="3EF64182"/>
    <w:rsid w:val="3F20D843"/>
    <w:rsid w:val="4009C32F"/>
    <w:rsid w:val="4017A407"/>
    <w:rsid w:val="405026A1"/>
    <w:rsid w:val="406AD5DD"/>
    <w:rsid w:val="40BC6EC6"/>
    <w:rsid w:val="40FDF3A2"/>
    <w:rsid w:val="41378CB7"/>
    <w:rsid w:val="4172A0C6"/>
    <w:rsid w:val="41F1ACC1"/>
    <w:rsid w:val="41F1DF92"/>
    <w:rsid w:val="4230EDF1"/>
    <w:rsid w:val="428BDDC8"/>
    <w:rsid w:val="42F00561"/>
    <w:rsid w:val="434890C3"/>
    <w:rsid w:val="4366D28E"/>
    <w:rsid w:val="43C19349"/>
    <w:rsid w:val="4472AF98"/>
    <w:rsid w:val="453FB359"/>
    <w:rsid w:val="456D213F"/>
    <w:rsid w:val="45849D4A"/>
    <w:rsid w:val="45931800"/>
    <w:rsid w:val="45E81F07"/>
    <w:rsid w:val="4606DD71"/>
    <w:rsid w:val="476D95B0"/>
    <w:rsid w:val="47878788"/>
    <w:rsid w:val="4815A984"/>
    <w:rsid w:val="48703C9B"/>
    <w:rsid w:val="488F762E"/>
    <w:rsid w:val="48BD74BD"/>
    <w:rsid w:val="48D76012"/>
    <w:rsid w:val="490F222B"/>
    <w:rsid w:val="4945DF03"/>
    <w:rsid w:val="49861CFA"/>
    <w:rsid w:val="4A389942"/>
    <w:rsid w:val="4A78FE49"/>
    <w:rsid w:val="4BEE033C"/>
    <w:rsid w:val="4C09E168"/>
    <w:rsid w:val="4C449262"/>
    <w:rsid w:val="4C4F4891"/>
    <w:rsid w:val="4C62C7DD"/>
    <w:rsid w:val="4C8E03B2"/>
    <w:rsid w:val="4D12B2AD"/>
    <w:rsid w:val="4D30FF46"/>
    <w:rsid w:val="4D3529B1"/>
    <w:rsid w:val="4E4DF873"/>
    <w:rsid w:val="4EF512AB"/>
    <w:rsid w:val="4EFD9307"/>
    <w:rsid w:val="4F50ABE0"/>
    <w:rsid w:val="4F86CB41"/>
    <w:rsid w:val="502740C8"/>
    <w:rsid w:val="504092EB"/>
    <w:rsid w:val="505AD058"/>
    <w:rsid w:val="5114208A"/>
    <w:rsid w:val="513C0443"/>
    <w:rsid w:val="515F53DE"/>
    <w:rsid w:val="51867F50"/>
    <w:rsid w:val="5207C548"/>
    <w:rsid w:val="52620A1D"/>
    <w:rsid w:val="52FC5DC7"/>
    <w:rsid w:val="534850DF"/>
    <w:rsid w:val="540FF41E"/>
    <w:rsid w:val="54A6B262"/>
    <w:rsid w:val="54C49432"/>
    <w:rsid w:val="54EC3FFE"/>
    <w:rsid w:val="55ABB0AB"/>
    <w:rsid w:val="55AE66C9"/>
    <w:rsid w:val="55B09A8D"/>
    <w:rsid w:val="5610B23C"/>
    <w:rsid w:val="561A98C3"/>
    <w:rsid w:val="56BFA539"/>
    <w:rsid w:val="572EED6A"/>
    <w:rsid w:val="579B6A71"/>
    <w:rsid w:val="58501929"/>
    <w:rsid w:val="5870F7A9"/>
    <w:rsid w:val="5895CA12"/>
    <w:rsid w:val="58BE7A94"/>
    <w:rsid w:val="58DE1A05"/>
    <w:rsid w:val="59569CAF"/>
    <w:rsid w:val="5A0ED5BE"/>
    <w:rsid w:val="5A1A39FB"/>
    <w:rsid w:val="5A55AE50"/>
    <w:rsid w:val="5A739C0A"/>
    <w:rsid w:val="5AD8471B"/>
    <w:rsid w:val="5AFB2BF8"/>
    <w:rsid w:val="5B0157E2"/>
    <w:rsid w:val="5B0ECCAD"/>
    <w:rsid w:val="5C760919"/>
    <w:rsid w:val="5C929867"/>
    <w:rsid w:val="5CF02E7A"/>
    <w:rsid w:val="5D4E2049"/>
    <w:rsid w:val="5D6549BE"/>
    <w:rsid w:val="5D66E912"/>
    <w:rsid w:val="5DA7F18E"/>
    <w:rsid w:val="5DDFEF93"/>
    <w:rsid w:val="5E4048F1"/>
    <w:rsid w:val="5E9A3A62"/>
    <w:rsid w:val="5F7AF083"/>
    <w:rsid w:val="5FD1E9C4"/>
    <w:rsid w:val="604A12B9"/>
    <w:rsid w:val="606CE386"/>
    <w:rsid w:val="60E81681"/>
    <w:rsid w:val="60F489C4"/>
    <w:rsid w:val="6246840E"/>
    <w:rsid w:val="6249C3E2"/>
    <w:rsid w:val="625D29C8"/>
    <w:rsid w:val="626A94B7"/>
    <w:rsid w:val="62BAD5DD"/>
    <w:rsid w:val="630F5A63"/>
    <w:rsid w:val="63449080"/>
    <w:rsid w:val="634CA6E4"/>
    <w:rsid w:val="636E4008"/>
    <w:rsid w:val="638520A3"/>
    <w:rsid w:val="63E59443"/>
    <w:rsid w:val="63ED80CE"/>
    <w:rsid w:val="64152D38"/>
    <w:rsid w:val="6432F0AE"/>
    <w:rsid w:val="652DAE0A"/>
    <w:rsid w:val="65B81266"/>
    <w:rsid w:val="6602CD84"/>
    <w:rsid w:val="665C0830"/>
    <w:rsid w:val="66957AF9"/>
    <w:rsid w:val="66FE2118"/>
    <w:rsid w:val="6714892B"/>
    <w:rsid w:val="680AE224"/>
    <w:rsid w:val="687D5CC3"/>
    <w:rsid w:val="68E1A5B0"/>
    <w:rsid w:val="6901129A"/>
    <w:rsid w:val="695594FF"/>
    <w:rsid w:val="69683ACD"/>
    <w:rsid w:val="696B2619"/>
    <w:rsid w:val="699DDFCF"/>
    <w:rsid w:val="69E15698"/>
    <w:rsid w:val="6A8EEF8F"/>
    <w:rsid w:val="6A96D75E"/>
    <w:rsid w:val="6AA0587B"/>
    <w:rsid w:val="6AF28192"/>
    <w:rsid w:val="6B2124FE"/>
    <w:rsid w:val="6B56E9F6"/>
    <w:rsid w:val="6B61667D"/>
    <w:rsid w:val="6B899E42"/>
    <w:rsid w:val="6C2EB3D8"/>
    <w:rsid w:val="6C951515"/>
    <w:rsid w:val="6DEBF69B"/>
    <w:rsid w:val="6DF3EDBE"/>
    <w:rsid w:val="6E2DAD27"/>
    <w:rsid w:val="6E5395D1"/>
    <w:rsid w:val="6E5AC3DE"/>
    <w:rsid w:val="6E810E87"/>
    <w:rsid w:val="6F4B156A"/>
    <w:rsid w:val="706DB23A"/>
    <w:rsid w:val="7078CAB3"/>
    <w:rsid w:val="70AE0533"/>
    <w:rsid w:val="71E40D77"/>
    <w:rsid w:val="71E6FE80"/>
    <w:rsid w:val="721A59AC"/>
    <w:rsid w:val="72223D0B"/>
    <w:rsid w:val="7262074C"/>
    <w:rsid w:val="727E6CDE"/>
    <w:rsid w:val="72A47EC8"/>
    <w:rsid w:val="72B940A0"/>
    <w:rsid w:val="73DCCE34"/>
    <w:rsid w:val="74034BAE"/>
    <w:rsid w:val="74082BD0"/>
    <w:rsid w:val="741CD086"/>
    <w:rsid w:val="74576ECD"/>
    <w:rsid w:val="7475ECC7"/>
    <w:rsid w:val="749558E8"/>
    <w:rsid w:val="7497CC82"/>
    <w:rsid w:val="74A7FCD8"/>
    <w:rsid w:val="750823AA"/>
    <w:rsid w:val="750A412C"/>
    <w:rsid w:val="750B9FDD"/>
    <w:rsid w:val="7563736C"/>
    <w:rsid w:val="7601AB09"/>
    <w:rsid w:val="763D93C5"/>
    <w:rsid w:val="76B8A4B8"/>
    <w:rsid w:val="76E969B2"/>
    <w:rsid w:val="773AD17E"/>
    <w:rsid w:val="775FD993"/>
    <w:rsid w:val="778E5BAF"/>
    <w:rsid w:val="77F34C71"/>
    <w:rsid w:val="78F3C9ED"/>
    <w:rsid w:val="7928FD20"/>
    <w:rsid w:val="794B36C6"/>
    <w:rsid w:val="79AE9D8F"/>
    <w:rsid w:val="79C55DD3"/>
    <w:rsid w:val="7A43FC19"/>
    <w:rsid w:val="7A961144"/>
    <w:rsid w:val="7AC0AD45"/>
    <w:rsid w:val="7B09F741"/>
    <w:rsid w:val="7B6C43C5"/>
    <w:rsid w:val="7B9578B6"/>
    <w:rsid w:val="7CC376CE"/>
    <w:rsid w:val="7CDB7BF8"/>
    <w:rsid w:val="7D010508"/>
    <w:rsid w:val="7DB6D159"/>
    <w:rsid w:val="7EAA9712"/>
    <w:rsid w:val="7EFF036B"/>
    <w:rsid w:val="7F2C110F"/>
    <w:rsid w:val="7F426F1F"/>
    <w:rsid w:val="7F71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BA6C7B8"/>
  <w14:defaultImageDpi w14:val="330"/>
  <w15:docId w15:val="{4A7DF6D8-8FE6-4C4E-82E3-50D1A543B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D1651"/>
  </w:style>
  <w:style w:type="paragraph" w:styleId="Titolo1">
    <w:name w:val="heading 1"/>
    <w:aliases w:val="Titre principal,T1,T11,T12,1 ghost,g,ghost,head:1#,Head 1,Head 11,head:1#1,Head 12,head:1#2,Head 111,head:1#11,Head 13,head:1#3,Head 112,head:1#12"/>
    <w:basedOn w:val="Normale"/>
    <w:next w:val="Normale"/>
    <w:link w:val="Titolo1Carattere"/>
    <w:uiPriority w:val="9"/>
    <w:qFormat/>
    <w:rsid w:val="00215FAE"/>
    <w:pPr>
      <w:numPr>
        <w:numId w:val="1"/>
      </w:numPr>
      <w:spacing w:before="120" w:after="240"/>
      <w:outlineLvl w:val="0"/>
    </w:pPr>
    <w:rPr>
      <w:b/>
      <w:color w:val="0000FF"/>
      <w:sz w:val="36"/>
      <w:szCs w:val="28"/>
    </w:rPr>
  </w:style>
  <w:style w:type="paragraph" w:styleId="Titolo2">
    <w:name w:val="heading 2"/>
    <w:basedOn w:val="Normale"/>
    <w:next w:val="Normale"/>
    <w:link w:val="Titolo2Carattere"/>
    <w:autoRedefine/>
    <w:qFormat/>
    <w:rsid w:val="00215FAE"/>
    <w:pPr>
      <w:numPr>
        <w:ilvl w:val="1"/>
        <w:numId w:val="1"/>
      </w:numPr>
      <w:spacing w:before="120" w:after="120"/>
      <w:outlineLvl w:val="1"/>
    </w:pPr>
    <w:rPr>
      <w:rFonts w:eastAsia="Calibri"/>
      <w:b/>
      <w:color w:val="0000FF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05AA0"/>
    <w:pPr>
      <w:keepNext/>
      <w:keepLines/>
      <w:numPr>
        <w:ilvl w:val="2"/>
        <w:numId w:val="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paragraph" w:styleId="Titolo4">
    <w:name w:val="heading 4"/>
    <w:basedOn w:val="Titolo3"/>
    <w:next w:val="Normale"/>
    <w:link w:val="Titolo4Carattere"/>
    <w:rsid w:val="00405AA0"/>
    <w:pPr>
      <w:spacing w:after="60"/>
      <w:outlineLvl w:val="3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Sommario2">
    <w:name w:val="toc 2"/>
    <w:basedOn w:val="Normale"/>
    <w:next w:val="Normale"/>
    <w:autoRedefine/>
    <w:uiPriority w:val="39"/>
    <w:qFormat/>
    <w:rsid w:val="00E97FCF"/>
    <w:pPr>
      <w:ind w:left="240"/>
    </w:pPr>
    <w:rPr>
      <w:b/>
      <w:sz w:val="22"/>
      <w:szCs w:val="22"/>
    </w:rPr>
  </w:style>
  <w:style w:type="paragraph" w:styleId="Sommario3">
    <w:name w:val="toc 3"/>
    <w:basedOn w:val="Normale"/>
    <w:next w:val="Normale"/>
    <w:autoRedefine/>
    <w:uiPriority w:val="39"/>
    <w:rsid w:val="00382F91"/>
    <w:pPr>
      <w:ind w:left="567"/>
    </w:pPr>
    <w:rPr>
      <w:sz w:val="22"/>
      <w:szCs w:val="22"/>
    </w:rPr>
  </w:style>
  <w:style w:type="paragraph" w:styleId="Sommario4">
    <w:name w:val="toc 4"/>
    <w:basedOn w:val="Normale"/>
    <w:next w:val="Normale"/>
    <w:uiPriority w:val="39"/>
    <w:rsid w:val="00405AA0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uiPriority w:val="39"/>
    <w:rsid w:val="00405AA0"/>
    <w:pPr>
      <w:ind w:left="960"/>
    </w:pPr>
    <w:rPr>
      <w:sz w:val="20"/>
      <w:szCs w:val="20"/>
    </w:rPr>
  </w:style>
  <w:style w:type="character" w:customStyle="1" w:styleId="Titolo4Carattere">
    <w:name w:val="Titolo 4 Carattere"/>
    <w:basedOn w:val="Carpredefinitoparagrafo"/>
    <w:link w:val="Titolo4"/>
    <w:rsid w:val="00405AA0"/>
    <w:rPr>
      <w:rFonts w:asciiTheme="majorHAnsi" w:eastAsiaTheme="majorEastAsia" w:hAnsiTheme="majorHAnsi" w:cstheme="majorBidi"/>
      <w:b/>
      <w:bCs/>
      <w:i/>
      <w:iCs/>
      <w:color w:val="4F81BD" w:themeColor="accent1"/>
      <w:sz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05AA0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character" w:customStyle="1" w:styleId="Titolo1Carattere">
    <w:name w:val="Titolo 1 Carattere"/>
    <w:aliases w:val="Titre principal Carattere,T1 Carattere,T11 Carattere,T12 Carattere,1 ghost Carattere,g Carattere,ghost Carattere,head:1# Carattere,Head 1 Carattere,Head 11 Carattere,head:1#1 Carattere,Head 12 Carattere,head:1#2 Carattere"/>
    <w:basedOn w:val="Carpredefinitoparagrafo"/>
    <w:link w:val="Titolo1"/>
    <w:uiPriority w:val="9"/>
    <w:rsid w:val="00215FAE"/>
    <w:rPr>
      <w:b/>
      <w:color w:val="0000FF"/>
      <w:sz w:val="36"/>
      <w:szCs w:val="28"/>
    </w:rPr>
  </w:style>
  <w:style w:type="paragraph" w:styleId="Sommario1">
    <w:name w:val="toc 1"/>
    <w:basedOn w:val="Normale"/>
    <w:next w:val="Normale"/>
    <w:autoRedefine/>
    <w:uiPriority w:val="39"/>
    <w:rsid w:val="00382F91"/>
    <w:pPr>
      <w:spacing w:before="120"/>
    </w:pPr>
    <w:rPr>
      <w:b/>
      <w:color w:val="000090"/>
    </w:rPr>
  </w:style>
  <w:style w:type="character" w:customStyle="1" w:styleId="Titolo2Carattere">
    <w:name w:val="Titolo 2 Carattere"/>
    <w:basedOn w:val="Carpredefinitoparagrafo"/>
    <w:link w:val="Titolo2"/>
    <w:rsid w:val="00215FAE"/>
    <w:rPr>
      <w:rFonts w:eastAsia="Calibri"/>
      <w:b/>
      <w:color w:val="0000FF"/>
      <w:sz w:val="28"/>
      <w:szCs w:val="2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36DB3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36DB3"/>
    <w:rPr>
      <w:rFonts w:ascii="Lucida Grande" w:hAnsi="Lucida Grande" w:cs="Lucida Grande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36DB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36DB3"/>
  </w:style>
  <w:style w:type="paragraph" w:styleId="Pidipagina">
    <w:name w:val="footer"/>
    <w:basedOn w:val="Normale"/>
    <w:link w:val="PidipaginaCarattere"/>
    <w:uiPriority w:val="99"/>
    <w:unhideWhenUsed/>
    <w:rsid w:val="00936DB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36DB3"/>
  </w:style>
  <w:style w:type="paragraph" w:styleId="Sommario6">
    <w:name w:val="toc 6"/>
    <w:basedOn w:val="Normale"/>
    <w:next w:val="Normale"/>
    <w:autoRedefine/>
    <w:uiPriority w:val="39"/>
    <w:unhideWhenUsed/>
    <w:rsid w:val="0031500B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1500B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1500B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1500B"/>
    <w:pPr>
      <w:ind w:left="1920"/>
    </w:pPr>
    <w:rPr>
      <w:sz w:val="20"/>
      <w:szCs w:val="20"/>
    </w:rPr>
  </w:style>
  <w:style w:type="paragraph" w:styleId="Paragrafoelenco">
    <w:name w:val="List Paragraph"/>
    <w:basedOn w:val="Normale"/>
    <w:uiPriority w:val="34"/>
    <w:qFormat/>
    <w:rsid w:val="006D0B6A"/>
    <w:pPr>
      <w:ind w:left="720"/>
      <w:contextualSpacing/>
    </w:pPr>
  </w:style>
  <w:style w:type="table" w:styleId="Grigliatabella">
    <w:name w:val="Table Grid"/>
    <w:basedOn w:val="Tabellanormale"/>
    <w:uiPriority w:val="39"/>
    <w:rsid w:val="00C96682"/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eropagina">
    <w:name w:val="page number"/>
    <w:basedOn w:val="Carpredefinitoparagrafo"/>
    <w:uiPriority w:val="99"/>
    <w:semiHidden/>
    <w:unhideWhenUsed/>
    <w:rsid w:val="004D4C72"/>
  </w:style>
  <w:style w:type="table" w:customStyle="1" w:styleId="Tabellasemplice-21">
    <w:name w:val="Tabella semplice - 21"/>
    <w:basedOn w:val="Tabellanormale"/>
    <w:uiPriority w:val="42"/>
    <w:rsid w:val="004D4C72"/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Elencotab31">
    <w:name w:val="Elenco tab. 31"/>
    <w:basedOn w:val="Tabellanormale"/>
    <w:uiPriority w:val="48"/>
    <w:rsid w:val="00C256C9"/>
    <w:rPr>
      <w:rFonts w:eastAsiaTheme="minorHAnsi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Tabellasemplice41">
    <w:name w:val="Tabella semplice 41"/>
    <w:basedOn w:val="Tabellanormale"/>
    <w:uiPriority w:val="44"/>
    <w:rsid w:val="00F34D2F"/>
    <w:rPr>
      <w:rFonts w:eastAsiaTheme="minorHAnsi"/>
      <w:sz w:val="22"/>
      <w:szCs w:val="22"/>
      <w:lang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eWeb">
    <w:name w:val="Normal (Web)"/>
    <w:basedOn w:val="Normale"/>
    <w:uiPriority w:val="99"/>
    <w:unhideWhenUsed/>
    <w:rsid w:val="00C6111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Titolosommario">
    <w:name w:val="TOC Heading"/>
    <w:basedOn w:val="Titolo1"/>
    <w:next w:val="Normale"/>
    <w:uiPriority w:val="39"/>
    <w:unhideWhenUsed/>
    <w:qFormat/>
    <w:rsid w:val="00382F91"/>
    <w:pPr>
      <w:keepNext/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</w:rPr>
  </w:style>
  <w:style w:type="paragraph" w:styleId="Indice3">
    <w:name w:val="index 3"/>
    <w:basedOn w:val="Normale"/>
    <w:next w:val="Normale"/>
    <w:autoRedefine/>
    <w:uiPriority w:val="99"/>
    <w:unhideWhenUsed/>
    <w:rsid w:val="00E97FCF"/>
    <w:pPr>
      <w:ind w:left="720" w:hanging="240"/>
    </w:pPr>
  </w:style>
  <w:style w:type="paragraph" w:styleId="Indice1">
    <w:name w:val="index 1"/>
    <w:basedOn w:val="Normale"/>
    <w:next w:val="Normale"/>
    <w:autoRedefine/>
    <w:uiPriority w:val="99"/>
    <w:unhideWhenUsed/>
    <w:rsid w:val="00382F91"/>
    <w:pPr>
      <w:ind w:left="240" w:hanging="240"/>
    </w:pPr>
  </w:style>
  <w:style w:type="paragraph" w:styleId="Indice2">
    <w:name w:val="index 2"/>
    <w:basedOn w:val="Normale"/>
    <w:next w:val="Normale"/>
    <w:autoRedefine/>
    <w:uiPriority w:val="99"/>
    <w:unhideWhenUsed/>
    <w:rsid w:val="00382F91"/>
    <w:pPr>
      <w:ind w:left="48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382F91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382F91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382F91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382F91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382F91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382F91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382F91"/>
  </w:style>
  <w:style w:type="table" w:customStyle="1" w:styleId="Tabellaelenco6acolori1">
    <w:name w:val="Tabella elenco 6 a colori1"/>
    <w:basedOn w:val="Tabellanormale"/>
    <w:uiPriority w:val="51"/>
    <w:rsid w:val="003B3DBC"/>
    <w:rPr>
      <w:rFonts w:eastAsiaTheme="minorHAnsi"/>
      <w:color w:val="000000" w:themeColor="text1"/>
      <w:sz w:val="22"/>
      <w:szCs w:val="22"/>
      <w:lang w:eastAsia="en-US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Collegamentoipertestuale">
    <w:name w:val="Hyperlink"/>
    <w:basedOn w:val="Carpredefinitoparagrafo"/>
    <w:uiPriority w:val="99"/>
    <w:unhideWhenUsed/>
    <w:rsid w:val="000218A3"/>
    <w:rPr>
      <w:color w:val="0000FF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0218A3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466F48"/>
    <w:rPr>
      <w:color w:val="800080" w:themeColor="followedHyperlink"/>
      <w:u w:val="single"/>
    </w:rPr>
  </w:style>
  <w:style w:type="character" w:styleId="Rimandocommento">
    <w:name w:val="annotation reference"/>
    <w:basedOn w:val="Carpredefinitoparagrafo"/>
    <w:uiPriority w:val="99"/>
    <w:semiHidden/>
    <w:unhideWhenUsed/>
    <w:rsid w:val="00FE25F0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FE25F0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FE25F0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E25F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E25F0"/>
    <w:rPr>
      <w:b/>
      <w:bCs/>
      <w:sz w:val="20"/>
      <w:szCs w:val="20"/>
    </w:rPr>
  </w:style>
  <w:style w:type="character" w:customStyle="1" w:styleId="normaltextrun">
    <w:name w:val="normaltextrun"/>
    <w:basedOn w:val="Carpredefinitoparagrafo"/>
    <w:rsid w:val="00E01C1D"/>
  </w:style>
  <w:style w:type="character" w:styleId="Menzione">
    <w:name w:val="Mention"/>
    <w:basedOn w:val="Carpredefinitoparagrafo"/>
    <w:uiPriority w:val="99"/>
    <w:unhideWhenUsed/>
    <w:rsid w:val="001924E9"/>
    <w:rPr>
      <w:color w:val="2B579A"/>
      <w:shd w:val="clear" w:color="auto" w:fill="E1DFDD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836"/>
    <w:rPr>
      <w:color w:val="605E5C"/>
      <w:shd w:val="clear" w:color="auto" w:fill="E1DFDD"/>
    </w:rPr>
  </w:style>
  <w:style w:type="paragraph" w:customStyle="1" w:styleId="paragraph">
    <w:name w:val="paragraph"/>
    <w:basedOn w:val="Normale"/>
    <w:rsid w:val="000F383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eop">
    <w:name w:val="eop"/>
    <w:basedOn w:val="Carpredefinitoparagrafo"/>
    <w:rsid w:val="000F3836"/>
  </w:style>
  <w:style w:type="character" w:styleId="Enfasigrassetto">
    <w:name w:val="Strong"/>
    <w:basedOn w:val="Carpredefinitoparagrafo"/>
    <w:uiPriority w:val="22"/>
    <w:qFormat/>
    <w:rsid w:val="005710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47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396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837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982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193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95611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941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3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1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0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08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59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39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234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361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34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7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8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9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5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2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460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41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313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1801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936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9721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1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9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63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84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59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060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96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1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8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15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715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9869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90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140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159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14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74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941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785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023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3202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914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0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74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286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92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989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04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267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56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7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574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507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2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60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74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731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21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837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85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49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856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082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884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050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373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8527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38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656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7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7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3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2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437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8216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526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4424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58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91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9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64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545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0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25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8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33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7179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41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0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40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08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7216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8479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85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675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28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54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8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440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320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0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00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977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283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586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2353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87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7328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50037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85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0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4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78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47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9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632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31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03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501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03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7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177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00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2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858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3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54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52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199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07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77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23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92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1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41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9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02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3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79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2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64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954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81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02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59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93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52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25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81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53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08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0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89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124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8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58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65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062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3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025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36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04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0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23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2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2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54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29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79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55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452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58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25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65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7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682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20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57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00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59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2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96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697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3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10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46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525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33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55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237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1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1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7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6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1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6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03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0264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8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0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1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25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0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4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75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08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0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61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0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97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4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973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667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95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67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5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73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98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526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26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666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76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754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46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73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52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209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37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7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79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0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7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21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804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86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1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65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3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107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34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93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55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48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74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74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28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00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78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1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58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74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76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05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0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31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29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263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94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79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88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98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53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6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7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4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47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0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9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1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509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45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89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825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95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24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128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32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75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958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865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53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23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57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21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75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53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02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88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32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71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38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2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79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39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403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1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778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846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2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1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1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83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953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16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04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99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96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416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87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983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93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08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44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60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73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16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77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088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7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1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27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13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32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533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23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0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59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220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710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57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19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43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878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347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5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4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8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89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72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5672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1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42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9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331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93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00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10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84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2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84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47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5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38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11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913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4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49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0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82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63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20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22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794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31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242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162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40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0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729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5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1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657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249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8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96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8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631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24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28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678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131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6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0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59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6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88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8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59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50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132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18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76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8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34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55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73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39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36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627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149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80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33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8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750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19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48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97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62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34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3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748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48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83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98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99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22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42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294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47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41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93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95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16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47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26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49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15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06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275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22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62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67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15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91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22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11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86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711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55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89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3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5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8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49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0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3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89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0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84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0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02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22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0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45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66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2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07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88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77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7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52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81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18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00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54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277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25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1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87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5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82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76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17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26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38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617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94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08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0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70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55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49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9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74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822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51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494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5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72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9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752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46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2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575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87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00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91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02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89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4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04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8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44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291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210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655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68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03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2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11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68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498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2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8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6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0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6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36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85774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0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49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1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39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1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59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86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3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4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2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0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770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73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1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64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89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340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7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25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917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75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8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02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2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11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30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63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499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74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2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605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29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63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993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375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03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77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260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88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4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19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8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74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557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87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90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6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7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64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3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493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1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60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346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8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738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0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72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20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37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19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479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248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10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60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44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981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052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00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42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04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79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0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80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06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476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29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20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4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21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628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3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88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52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77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563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12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655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75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112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530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1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52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254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65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53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64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87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02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55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04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18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47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43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56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596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33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66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5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79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441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42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724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92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17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76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809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033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1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1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1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2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62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52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527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343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84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69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9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4983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9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4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038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33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413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298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958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1753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8356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1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8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70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231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41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3898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987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52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7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76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12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4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9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3952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4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7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1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8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1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57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26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056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43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60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529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27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7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66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4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04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71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681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9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68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34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07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5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79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41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51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24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83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20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95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910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48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3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02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1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39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5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52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88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73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74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64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24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72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31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8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8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8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24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4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66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752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8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97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0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46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857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5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89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0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36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6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68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46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90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46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68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332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29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302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88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4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339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05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77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1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9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73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922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1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03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61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6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23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254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10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9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337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50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87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76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93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0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51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25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53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51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9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8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8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277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29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63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94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552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27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07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057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0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98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1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73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236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01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68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33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520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00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8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416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706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68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29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49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83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13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61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95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959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2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63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29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81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32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6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696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31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467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05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91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98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40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25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52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64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1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10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525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183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30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76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81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3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65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63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7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127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14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16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135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47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60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072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59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35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90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36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85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8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17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61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28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9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16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481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6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0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43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8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247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6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41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6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77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8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36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75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10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779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53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66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4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1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1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457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44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1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5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2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3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971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67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58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4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28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94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1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706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8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3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3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53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4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93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3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608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4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477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820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91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99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34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1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35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71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84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7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96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34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054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1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74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48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44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11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88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62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90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76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76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3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156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58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5806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66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96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63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00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9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6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9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570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81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54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744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9202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672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21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46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4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4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2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6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345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5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96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9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47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60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78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62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26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61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78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882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88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40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93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7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34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00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7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89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7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51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6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20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834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81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6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867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1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77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44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83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740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82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044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81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02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19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75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19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75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2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730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75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300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40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8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90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21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8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1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955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58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45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15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39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76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654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3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78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427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9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372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96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77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7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01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75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50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19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74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50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6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71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84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60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60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20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9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27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57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39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3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101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408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84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85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47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36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10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30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52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167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155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234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951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00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46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0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72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19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47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875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81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30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4218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955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65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872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67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2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44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8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7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559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7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05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584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0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77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09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23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988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48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5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68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37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26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63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4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67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9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45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9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81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600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73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6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22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636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65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4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30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6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93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38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68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1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643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54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80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13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47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84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17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06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81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3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663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1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09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94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584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01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19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1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91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60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57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58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18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5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95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41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08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36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63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92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8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1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994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64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5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1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3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94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47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31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92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3615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7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8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49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8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98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2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9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1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16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46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84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54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00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43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04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1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57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45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07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73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75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103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95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351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620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30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01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53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42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77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77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01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03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2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148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65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06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16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46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67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6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01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49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42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62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99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58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51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89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22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73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00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14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77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15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59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36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340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55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02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63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2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127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00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595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3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78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663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07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91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614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41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7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0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60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252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51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897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08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465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3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32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555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76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712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61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8538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346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17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43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09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05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8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973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889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0498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909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56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55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5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0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8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555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17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23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9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6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01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2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78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600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97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6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50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3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8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29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26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89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75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47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669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72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01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51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43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76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26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816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7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579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45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30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33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77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38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77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27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16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44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7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91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05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277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50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19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9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034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535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4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45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80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39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59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937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5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60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64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89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03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62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76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396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12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3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66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45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72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245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8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30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9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36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8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893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07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3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908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6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29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0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22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6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81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464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314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8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4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24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78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82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412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95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96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930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84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76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54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62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42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60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36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84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87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77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88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70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79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91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48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52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40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728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09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5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80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9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62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43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45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8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1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5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4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524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2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0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170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5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62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55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72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9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2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58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28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7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97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354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14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83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26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83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55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9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22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69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62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40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53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292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63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69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28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69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294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8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11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8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923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13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10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51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555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8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030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25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99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25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085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5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81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38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39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7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72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00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4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50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15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41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652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65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2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60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2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94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0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63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6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5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898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14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7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4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86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1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72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7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907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47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8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40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128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10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43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4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1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72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54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33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96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879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7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434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81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15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64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56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01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28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56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11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02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27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33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66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013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66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931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72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518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7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09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58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15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23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88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8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42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72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80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13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15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03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3439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87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853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13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847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33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17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66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52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32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7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72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9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0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92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760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9942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75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75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492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63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0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46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594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145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40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682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0550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73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1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3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3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37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1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21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021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75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67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7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66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5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4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843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15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585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1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1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96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51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3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086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77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96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979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6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31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325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501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96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54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91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46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25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15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40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3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82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6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2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1206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95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63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291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30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8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16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95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324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730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466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94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74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47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48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98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7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94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84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49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9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03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06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83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7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80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91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5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8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5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1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0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45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408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400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89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2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38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42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66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885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90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41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41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76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55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28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32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75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51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20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89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347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50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980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910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237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66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38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2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032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60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89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37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850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139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2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34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4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273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6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20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66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71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84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22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8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58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870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1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5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88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2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450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96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2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90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3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13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41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2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694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2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61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501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005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47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75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90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44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0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458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658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13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72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26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84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9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913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86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3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50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50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13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63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3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7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508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56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69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11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13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72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71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41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4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51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07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15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03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07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61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39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32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08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58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066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5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66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11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989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4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31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66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1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31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543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90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858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20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17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80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4413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1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50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76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2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1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65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74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1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38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15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93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0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04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406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1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47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0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3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3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89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09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59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88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2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55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552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0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25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785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88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2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102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7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1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64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73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64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959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73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1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86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22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788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33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27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08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90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74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29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21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244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86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02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07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09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58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51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10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66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86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2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2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022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4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57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7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74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13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1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4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9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8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5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3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62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1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5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8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5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88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6391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6087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582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218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85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94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7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28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47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5317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836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195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279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30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4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86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40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00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487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724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33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292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514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5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5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macintosh"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ailto:mariorossi2001@gmail.com" TargetMode="External"/><Relationship Id="rId21" Type="http://schemas.openxmlformats.org/officeDocument/2006/relationships/image" Target="media/image8.png"/><Relationship Id="rId42" Type="http://schemas.openxmlformats.org/officeDocument/2006/relationships/hyperlink" Target="mailto:carlaviola80@gmail.com" TargetMode="External"/><Relationship Id="rId47" Type="http://schemas.openxmlformats.org/officeDocument/2006/relationships/hyperlink" Target="mailto:carlaviola80@gmail.com" TargetMode="External"/><Relationship Id="rId63" Type="http://schemas.openxmlformats.org/officeDocument/2006/relationships/hyperlink" Target="mailto:mariorossi2001@gmail.com" TargetMode="External"/><Relationship Id="rId68" Type="http://schemas.openxmlformats.org/officeDocument/2006/relationships/hyperlink" Target="mailto:carlaviola80@gmail.com" TargetMode="External"/><Relationship Id="rId84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image" Target="media/image1.png"/><Relationship Id="rId32" Type="http://schemas.openxmlformats.org/officeDocument/2006/relationships/hyperlink" Target="mailto:carlaviola80@gmail.com" TargetMode="External"/><Relationship Id="rId37" Type="http://schemas.openxmlformats.org/officeDocument/2006/relationships/hyperlink" Target="mailto:carlaviola80@gmail.com" TargetMode="External"/><Relationship Id="rId53" Type="http://schemas.openxmlformats.org/officeDocument/2006/relationships/image" Target="media/image17.png"/><Relationship Id="rId58" Type="http://schemas.openxmlformats.org/officeDocument/2006/relationships/image" Target="media/image21.png"/><Relationship Id="rId74" Type="http://schemas.openxmlformats.org/officeDocument/2006/relationships/hyperlink" Target="mailto:carlaviola80@gmail.com" TargetMode="External"/><Relationship Id="rId79" Type="http://schemas.openxmlformats.org/officeDocument/2006/relationships/hyperlink" Target="mailto:carlaviola80@gmail.com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24.png"/><Relationship Id="rId82" Type="http://schemas.openxmlformats.org/officeDocument/2006/relationships/hyperlink" Target="mailto:carlaviola80@gmail.com" TargetMode="External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hyperlink" Target="mailto:carlaviola80@gmail.com" TargetMode="External"/><Relationship Id="rId30" Type="http://schemas.openxmlformats.org/officeDocument/2006/relationships/hyperlink" Target="mailto:carlaviola80@gmail.com" TargetMode="External"/><Relationship Id="rId35" Type="http://schemas.openxmlformats.org/officeDocument/2006/relationships/hyperlink" Target="mailto:carlaviola80@gmail.com" TargetMode="External"/><Relationship Id="rId43" Type="http://schemas.openxmlformats.org/officeDocument/2006/relationships/hyperlink" Target="mailto:carlaviola80@gmail.com" TargetMode="External"/><Relationship Id="rId48" Type="http://schemas.openxmlformats.org/officeDocument/2006/relationships/image" Target="media/image12.png"/><Relationship Id="rId56" Type="http://schemas.openxmlformats.org/officeDocument/2006/relationships/hyperlink" Target="https://eclipsefcg.sourceforge.net/" TargetMode="External"/><Relationship Id="rId64" Type="http://schemas.openxmlformats.org/officeDocument/2006/relationships/hyperlink" Target="mailto:carlaviola80@gmail.com" TargetMode="External"/><Relationship Id="rId69" Type="http://schemas.openxmlformats.org/officeDocument/2006/relationships/hyperlink" Target="mailto:carlaviola80@gmail.com" TargetMode="External"/><Relationship Id="rId77" Type="http://schemas.openxmlformats.org/officeDocument/2006/relationships/hyperlink" Target="mailto:carlaviola80@gmail.com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15.png"/><Relationship Id="rId72" Type="http://schemas.openxmlformats.org/officeDocument/2006/relationships/hyperlink" Target="mailto:carlaviola80@gmail.com" TargetMode="External"/><Relationship Id="rId80" Type="http://schemas.openxmlformats.org/officeDocument/2006/relationships/hyperlink" Target="mailto:carlaviola80@gmail.com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jpg"/><Relationship Id="rId25" Type="http://schemas.openxmlformats.org/officeDocument/2006/relationships/hyperlink" Target="mailto:luigibianchi75@gmail.com" TargetMode="External"/><Relationship Id="rId33" Type="http://schemas.openxmlformats.org/officeDocument/2006/relationships/hyperlink" Target="mailto:carlaviola80@gmail.com" TargetMode="External"/><Relationship Id="rId38" Type="http://schemas.openxmlformats.org/officeDocument/2006/relationships/hyperlink" Target="mailto:carlaviola80@gmail.com" TargetMode="External"/><Relationship Id="rId46" Type="http://schemas.openxmlformats.org/officeDocument/2006/relationships/hyperlink" Target="mailto:carlaviola80@gmail.com" TargetMode="External"/><Relationship Id="rId59" Type="http://schemas.openxmlformats.org/officeDocument/2006/relationships/image" Target="media/image22.png"/><Relationship Id="rId67" Type="http://schemas.openxmlformats.org/officeDocument/2006/relationships/hyperlink" Target="mailto:carlaviola80@gmail.com" TargetMode="External"/><Relationship Id="rId20" Type="http://schemas.openxmlformats.org/officeDocument/2006/relationships/image" Target="media/image7.jpg"/><Relationship Id="rId41" Type="http://schemas.openxmlformats.org/officeDocument/2006/relationships/hyperlink" Target="mailto:carlaviola80@gmail.com" TargetMode="External"/><Relationship Id="rId54" Type="http://schemas.openxmlformats.org/officeDocument/2006/relationships/image" Target="media/image18.png"/><Relationship Id="rId62" Type="http://schemas.openxmlformats.org/officeDocument/2006/relationships/hyperlink" Target="mailto:luigibianchi75@gmail.com" TargetMode="External"/><Relationship Id="rId70" Type="http://schemas.openxmlformats.org/officeDocument/2006/relationships/hyperlink" Target="mailto:carlaviola80@gmail.com" TargetMode="External"/><Relationship Id="rId75" Type="http://schemas.openxmlformats.org/officeDocument/2006/relationships/hyperlink" Target="mailto:carlaviola80@gmail.com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hyperlink" Target="mailto:carlaviola80@gmail.com" TargetMode="External"/><Relationship Id="rId36" Type="http://schemas.openxmlformats.org/officeDocument/2006/relationships/hyperlink" Target="mailto:carlaviola80@gmail.com" TargetMode="External"/><Relationship Id="rId49" Type="http://schemas.openxmlformats.org/officeDocument/2006/relationships/image" Target="media/image13.png"/><Relationship Id="rId57" Type="http://schemas.openxmlformats.org/officeDocument/2006/relationships/image" Target="media/image20.png"/><Relationship Id="rId10" Type="http://schemas.openxmlformats.org/officeDocument/2006/relationships/endnotes" Target="endnotes.xml"/><Relationship Id="rId31" Type="http://schemas.openxmlformats.org/officeDocument/2006/relationships/hyperlink" Target="mailto:carlaviola80@gmail.com" TargetMode="External"/><Relationship Id="rId44" Type="http://schemas.openxmlformats.org/officeDocument/2006/relationships/hyperlink" Target="mailto:carlaviola80@gmail.com" TargetMode="External"/><Relationship Id="rId52" Type="http://schemas.openxmlformats.org/officeDocument/2006/relationships/image" Target="media/image16.png"/><Relationship Id="rId60" Type="http://schemas.openxmlformats.org/officeDocument/2006/relationships/image" Target="media/image23.png"/><Relationship Id="rId65" Type="http://schemas.openxmlformats.org/officeDocument/2006/relationships/hyperlink" Target="mailto:carlaviola80@gmail.com" TargetMode="External"/><Relationship Id="rId73" Type="http://schemas.openxmlformats.org/officeDocument/2006/relationships/hyperlink" Target="mailto:carlaviola80@gmail.com" TargetMode="External"/><Relationship Id="rId78" Type="http://schemas.openxmlformats.org/officeDocument/2006/relationships/hyperlink" Target="mailto:carlaviola80@gmail.com" TargetMode="External"/><Relationship Id="rId81" Type="http://schemas.openxmlformats.org/officeDocument/2006/relationships/hyperlink" Target="mailto:carlaviola80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9" Type="http://schemas.openxmlformats.org/officeDocument/2006/relationships/hyperlink" Target="mailto:carlaviola80@gmail.com" TargetMode="External"/><Relationship Id="rId34" Type="http://schemas.openxmlformats.org/officeDocument/2006/relationships/hyperlink" Target="mailto:carlaviola80@gmail.com" TargetMode="External"/><Relationship Id="rId50" Type="http://schemas.openxmlformats.org/officeDocument/2006/relationships/image" Target="media/image14.png"/><Relationship Id="rId55" Type="http://schemas.openxmlformats.org/officeDocument/2006/relationships/image" Target="media/image19.png"/><Relationship Id="rId76" Type="http://schemas.openxmlformats.org/officeDocument/2006/relationships/hyperlink" Target="mailto:carlaviola80@gmail.com" TargetMode="External"/><Relationship Id="rId7" Type="http://schemas.openxmlformats.org/officeDocument/2006/relationships/settings" Target="settings.xml"/><Relationship Id="rId71" Type="http://schemas.openxmlformats.org/officeDocument/2006/relationships/hyperlink" Target="mailto:carlaviola80@gmail.com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mailto:carlaviola80@gmail.com" TargetMode="External"/><Relationship Id="rId24" Type="http://schemas.openxmlformats.org/officeDocument/2006/relationships/image" Target="media/image11.png"/><Relationship Id="rId40" Type="http://schemas.openxmlformats.org/officeDocument/2006/relationships/hyperlink" Target="mailto:carlaviola80@gmail.com" TargetMode="External"/><Relationship Id="rId45" Type="http://schemas.openxmlformats.org/officeDocument/2006/relationships/hyperlink" Target="mailto:carlaviola80@gmail.com" TargetMode="External"/><Relationship Id="rId66" Type="http://schemas.openxmlformats.org/officeDocument/2006/relationships/hyperlink" Target="mailto:carlaviola80@gmail.com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e6cdf1d-f0df-43c1-938c-056a510d64b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79F95674831D42B665F95F41D6CDA8" ma:contentTypeVersion="6" ma:contentTypeDescription="Create a new document." ma:contentTypeScope="" ma:versionID="9d8652d57f50966057fbb93f38fa19e8">
  <xsd:schema xmlns:xsd="http://www.w3.org/2001/XMLSchema" xmlns:xs="http://www.w3.org/2001/XMLSchema" xmlns:p="http://schemas.microsoft.com/office/2006/metadata/properties" xmlns:ns3="8e6cdf1d-f0df-43c1-938c-056a510d64bd" xmlns:ns4="c00b49bf-963e-4080-845f-fc9001561c34" targetNamespace="http://schemas.microsoft.com/office/2006/metadata/properties" ma:root="true" ma:fieldsID="31dc16611e851f5941f787fac881bcd9" ns3:_="" ns4:_="">
    <xsd:import namespace="8e6cdf1d-f0df-43c1-938c-056a510d64bd"/>
    <xsd:import namespace="c00b49bf-963e-4080-845f-fc9001561c3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6cdf1d-f0df-43c1-938c-056a510d64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0b49bf-963e-4080-845f-fc9001561c3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A4630A-4459-4740-9B38-02572A460F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C652F90-990D-431E-B7D5-2E3250CECC9F}">
  <ds:schemaRefs>
    <ds:schemaRef ds:uri="http://schemas.microsoft.com/office/2006/metadata/properties"/>
    <ds:schemaRef ds:uri="http://schemas.microsoft.com/office/infopath/2007/PartnerControls"/>
    <ds:schemaRef ds:uri="8e6cdf1d-f0df-43c1-938c-056a510d64bd"/>
  </ds:schemaRefs>
</ds:datastoreItem>
</file>

<file path=customXml/itemProps3.xml><?xml version="1.0" encoding="utf-8"?>
<ds:datastoreItem xmlns:ds="http://schemas.openxmlformats.org/officeDocument/2006/customXml" ds:itemID="{927584AB-B9FC-43C9-AEE4-BD59C02D41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e6cdf1d-f0df-43c1-938c-056a510d64bd"/>
    <ds:schemaRef ds:uri="c00b49bf-963e-4080-845f-fc9001561c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5CAAADD-5EFA-6047-86AF-D47B791FF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81</Pages>
  <Words>14536</Words>
  <Characters>91581</Characters>
  <Application>Microsoft Office Word</Application>
  <DocSecurity>0</DocSecurity>
  <Lines>5387</Lines>
  <Paragraphs>2411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CINI</Company>
  <LinksUpToDate>false</LinksUpToDate>
  <CharactersWithSpaces>103706</CharactersWithSpaces>
  <SharedDoc>false</SharedDoc>
  <HLinks>
    <vt:vector size="270" baseType="variant">
      <vt:variant>
        <vt:i4>2752518</vt:i4>
      </vt:variant>
      <vt:variant>
        <vt:i4>210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207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204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201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198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195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192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189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186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183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180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177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174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171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168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165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162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159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156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589858</vt:i4>
      </vt:variant>
      <vt:variant>
        <vt:i4>153</vt:i4>
      </vt:variant>
      <vt:variant>
        <vt:i4>0</vt:i4>
      </vt:variant>
      <vt:variant>
        <vt:i4>5</vt:i4>
      </vt:variant>
      <vt:variant>
        <vt:lpwstr>mailto:mariorossi2001@gmail.com</vt:lpwstr>
      </vt:variant>
      <vt:variant>
        <vt:lpwstr/>
      </vt:variant>
      <vt:variant>
        <vt:i4>5439597</vt:i4>
      </vt:variant>
      <vt:variant>
        <vt:i4>150</vt:i4>
      </vt:variant>
      <vt:variant>
        <vt:i4>0</vt:i4>
      </vt:variant>
      <vt:variant>
        <vt:i4>5</vt:i4>
      </vt:variant>
      <vt:variant>
        <vt:lpwstr>mailto:luigibianchi75@gmail.com</vt:lpwstr>
      </vt:variant>
      <vt:variant>
        <vt:lpwstr/>
      </vt:variant>
      <vt:variant>
        <vt:i4>6750250</vt:i4>
      </vt:variant>
      <vt:variant>
        <vt:i4>147</vt:i4>
      </vt:variant>
      <vt:variant>
        <vt:i4>0</vt:i4>
      </vt:variant>
      <vt:variant>
        <vt:i4>5</vt:i4>
      </vt:variant>
      <vt:variant>
        <vt:lpwstr>https://eclipsefcg.sourceforge.net/</vt:lpwstr>
      </vt:variant>
      <vt:variant>
        <vt:lpwstr/>
      </vt:variant>
      <vt:variant>
        <vt:i4>2752518</vt:i4>
      </vt:variant>
      <vt:variant>
        <vt:i4>144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141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138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135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132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129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126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123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120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117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114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111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108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105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102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99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96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93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90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87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2752518</vt:i4>
      </vt:variant>
      <vt:variant>
        <vt:i4>84</vt:i4>
      </vt:variant>
      <vt:variant>
        <vt:i4>0</vt:i4>
      </vt:variant>
      <vt:variant>
        <vt:i4>5</vt:i4>
      </vt:variant>
      <vt:variant>
        <vt:lpwstr>mailto:carlaviola80@gmail.com</vt:lpwstr>
      </vt:variant>
      <vt:variant>
        <vt:lpwstr/>
      </vt:variant>
      <vt:variant>
        <vt:i4>589858</vt:i4>
      </vt:variant>
      <vt:variant>
        <vt:i4>81</vt:i4>
      </vt:variant>
      <vt:variant>
        <vt:i4>0</vt:i4>
      </vt:variant>
      <vt:variant>
        <vt:i4>5</vt:i4>
      </vt:variant>
      <vt:variant>
        <vt:lpwstr>mailto:mariorossi2001@gmail.com</vt:lpwstr>
      </vt:variant>
      <vt:variant>
        <vt:lpwstr/>
      </vt:variant>
      <vt:variant>
        <vt:i4>5439597</vt:i4>
      </vt:variant>
      <vt:variant>
        <vt:i4>78</vt:i4>
      </vt:variant>
      <vt:variant>
        <vt:i4>0</vt:i4>
      </vt:variant>
      <vt:variant>
        <vt:i4>5</vt:i4>
      </vt:variant>
      <vt:variant>
        <vt:lpwstr>mailto:luigibianchi75@gmail.com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CARLEO;ANNA FLAVIA DE ROSA;VINCENZO LUIGI BRUNO</dc:creator>
  <cp:keywords/>
  <dc:description/>
  <cp:lastModifiedBy>CRISTINA CARLEO</cp:lastModifiedBy>
  <cp:revision>3</cp:revision>
  <cp:lastPrinted>2020-12-11T10:40:00Z</cp:lastPrinted>
  <dcterms:created xsi:type="dcterms:W3CDTF">2023-06-15T15:42:00Z</dcterms:created>
  <dcterms:modified xsi:type="dcterms:W3CDTF">2023-06-15T15:45:00Z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0x0101000679F95674831D42B665F95F41D6CDA8</vt:lpwstr>
  </property>
</Properties>
</file>